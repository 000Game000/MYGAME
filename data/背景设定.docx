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CC3AC9" w:rsidRDefault="008B4BC5" w14:paraId="3B369A62" w14:textId="77777777">
      <w:pPr>
        <w:pStyle w:val="Title"/>
        <w:jc w:val="left"/>
      </w:pPr>
      <w:r>
        <w:t>背景设定</w:t>
      </w:r>
    </w:p>
    <w:p w:rsidR="00CC3AC9" w:rsidRDefault="008B4BC5" w14:paraId="3B369A63" w14:textId="77777777">
      <w:pPr>
        <w:pStyle w:val="Heading1"/>
      </w:pPr>
      <w:r>
        <w:t>历史背景</w:t>
      </w:r>
    </w:p>
    <w:p w:rsidR="00CC3AC9" w:rsidRDefault="008B4BC5" w14:paraId="3B369A64" w14:textId="77777777">
      <w:pPr>
        <w:pStyle w:val="Heading2"/>
        <w:ind w:firstLine="640" w:firstLineChars="200"/>
      </w:pPr>
      <w:r>
        <w:t>我们联合！</w:t>
      </w:r>
    </w:p>
    <w:p w:rsidR="00CC3AC9" w:rsidRDefault="008B4BC5" w14:paraId="3B369A65" w14:textId="77777777">
      <w:r>
        <w:tab/>
      </w:r>
      <w:r>
        <w:t>在漫长的等待后，人们终于研发出了可控核聚变科技，在各国的威胁下，可控核聚变科技变成了全世界的共有物。近乎无尽的能量也意味着人类可以通过消耗这用之不竭的能量来得到几乎一切他们想要的，这空前的富足使得人们失去了互相争夺的理由，乃至于基于有限物质分配而出现的阶级成为了无意义的概念，最终世界实现了一统。</w:t>
      </w:r>
    </w:p>
    <w:p w:rsidR="00CC3AC9" w:rsidRDefault="008B4BC5" w14:paraId="3B369A66" w14:textId="77777777">
      <w:r>
        <w:tab/>
      </w:r>
      <w:r>
        <w:t>起初人们之间还有敌意，但随着最大的公有人工岛建成，空天最强量子计算机落实和理想城的出现，人们开始相信，可以和同胞们一起征服星辰大海。</w:t>
      </w:r>
    </w:p>
    <w:p w:rsidR="00CC3AC9" w:rsidRDefault="008B4BC5" w14:paraId="3B369A67" w14:textId="77777777">
      <w:pPr>
        <w:pStyle w:val="Heading1"/>
      </w:pPr>
      <w:r>
        <w:t>人工岛</w:t>
      </w:r>
    </w:p>
    <w:p w:rsidR="00CC3AC9" w:rsidRDefault="008B4BC5" w14:paraId="3B369A68" w14:textId="77777777">
      <w:r>
        <w:tab/>
      </w:r>
      <w:r>
        <w:t>人工岛是作为人类第一个宇宙殖民地的模拟、技术验证和试运行装置，主要由位于海面的主岛、兼具人工气象及日月周期模拟装置和太阳能发电系统的穹顶、连接两者的逆巴比伦塔这三大部分组成，整体呈现出一个球体，底部是设备层，上方是地形和覆土及水体层，顶部是穹顶。</w:t>
      </w:r>
      <w:r>
        <w:t>(</w:t>
      </w:r>
      <w:r>
        <w:t>类似</w:t>
      </w:r>
      <w:r>
        <w:t>EVA</w:t>
      </w:r>
      <w:r>
        <w:t>里的地下都市</w:t>
      </w:r>
      <w:r>
        <w:t>)</w:t>
      </w:r>
    </w:p>
    <w:p w:rsidR="00CC3AC9" w:rsidRDefault="008B4BC5" w14:paraId="3B369A69" w14:textId="77777777">
      <w:r>
        <w:tab/>
      </w:r>
      <w:r>
        <w:t>在技术、结构和功能等科学、工程和设备验证与测试通过后，目前人工岛正在社会试运行阶段，模拟和研究封闭人造都市中的社会运行与治理，为一号太空殖民地的最终设计提供参考数据与资料。</w:t>
      </w:r>
    </w:p>
    <w:p w:rsidR="00CC3AC9" w:rsidRDefault="008B4BC5" w14:paraId="3B369A6A" w14:textId="77777777">
      <w:pPr>
        <w:pStyle w:val="Heading2"/>
        <w:ind w:left="440" w:leftChars="200"/>
      </w:pPr>
      <w:r>
        <w:t>理想城</w:t>
      </w:r>
    </w:p>
    <w:p w:rsidR="00CC3AC9" w:rsidRDefault="008B4BC5" w14:paraId="3B369A6B" w14:textId="77777777">
      <w:r>
        <w:tab/>
      </w:r>
      <w:r>
        <w:t>在公海中央建成的最大人工岛，比大部分国家国土面积都要大，原本计划是中央研究所和联盟办事处的土地，但随着扩张，各类行业的领头公司、人才来到这座岛上，这里发展成了最贴合人们幻想中理想城的现实。</w:t>
      </w:r>
    </w:p>
    <w:p w:rsidR="00CC3AC9" w:rsidRDefault="008B4BC5" w14:paraId="3B369A6C" w14:textId="77777777">
      <w:r>
        <w:tab/>
      </w:r>
      <w:r>
        <w:t>后来，联盟正式成为具有实际力量的组织，具有最强研发能力，军事力量，正式宣布这座岛屿改名为</w:t>
      </w:r>
      <w:proofErr w:type="gramStart"/>
      <w:r>
        <w:t>”</w:t>
      </w:r>
      <w:proofErr w:type="gramEnd"/>
      <w:r>
        <w:t>理想城</w:t>
      </w:r>
      <w:r>
        <w:t>“</w:t>
      </w:r>
      <w:r>
        <w:t>，让世界开始真正的高速发展。</w:t>
      </w:r>
    </w:p>
    <w:p w:rsidR="00CC3AC9" w:rsidRDefault="008B4BC5" w14:paraId="3B369A6D" w14:textId="77777777">
      <w:r>
        <w:tab/>
      </w:r>
      <w:r>
        <w:t>当人工岛试运行成功后，位于</w:t>
      </w:r>
      <w:r>
        <w:t>L1</w:t>
      </w:r>
      <w:r>
        <w:t>的一号宇宙殖民地也会很快完工，随后这座人工岛的居民便会成为人类第一批宇宙居民前往宇宙。</w:t>
      </w:r>
    </w:p>
    <w:p w:rsidR="00CC3AC9" w:rsidRDefault="008B4BC5" w14:paraId="3B369A6E" w14:textId="77777777">
      <w:r>
        <w:rPr>
          <w:noProof/>
        </w:rPr>
        <w:lastRenderedPageBreak/>
        <w:drawing>
          <wp:inline distT="0" distB="0" distL="0" distR="0" wp14:anchorId="3B369B1C" wp14:editId="3B369B1D">
            <wp:extent cx="6124575" cy="3417907"/>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rotWithShape="1">
                    <a:blip r:embed="rId4"/>
                    <a:srcRect/>
                    <a:stretch/>
                  </pic:blipFill>
                  <pic:spPr>
                    <a:xfrm>
                      <a:off x="0" y="0"/>
                      <a:ext cx="6124575" cy="3417907"/>
                    </a:xfrm>
                    <a:prstGeom prst="rect">
                      <a:avLst/>
                    </a:prstGeom>
                  </pic:spPr>
                </pic:pic>
              </a:graphicData>
            </a:graphic>
          </wp:inline>
        </w:drawing>
      </w:r>
    </w:p>
    <w:p w:rsidR="00CC3AC9" w:rsidRDefault="008B4BC5" w14:paraId="3B369A6F" w14:textId="77777777">
      <w:pPr>
        <w:pStyle w:val="Heading2"/>
        <w:ind w:firstLine="640" w:firstLineChars="200"/>
      </w:pPr>
      <w:r>
        <w:t>逆巴比伦塔</w:t>
      </w:r>
    </w:p>
    <w:p w:rsidR="00CC3AC9" w:rsidRDefault="008B4BC5" w14:paraId="3B369A70" w14:textId="77777777">
      <w:pPr>
        <w:ind w:firstLine="440" w:firstLineChars="200"/>
      </w:pPr>
      <w:r>
        <w:t>链接天空岛和穹顶的构造体，除了结构承重和检修维护空间外，塔也有着观光机能，可以从高空俯瞰人工岛全境。</w:t>
      </w:r>
    </w:p>
    <w:p w:rsidR="00CC3AC9" w:rsidRDefault="008B4BC5" w14:paraId="3B369A71" w14:textId="77777777">
      <w:pPr>
        <w:ind w:firstLine="440" w:firstLineChars="200"/>
      </w:pPr>
      <w:r>
        <w:t>值得一提的是，事实上塔中拥有独立的工程电梯，可以直通高低轨道空间港，从</w:t>
      </w:r>
      <w:proofErr w:type="gramStart"/>
      <w:r>
        <w:t>空间港</w:t>
      </w:r>
      <w:proofErr w:type="gramEnd"/>
      <w:r>
        <w:t>出发可以前往建设中的，位于地月拉格朗日</w:t>
      </w:r>
      <w:r>
        <w:t>1</w:t>
      </w:r>
      <w:r>
        <w:t>点（</w:t>
      </w:r>
      <w:r>
        <w:t>L1</w:t>
      </w:r>
      <w:r>
        <w:t>）的一处共轭轨道的一号太空殖民地。</w:t>
      </w:r>
    </w:p>
    <w:p w:rsidR="00CC3AC9" w:rsidRDefault="008B4BC5" w14:paraId="3B369A72" w14:textId="77777777">
      <w:r>
        <w:rPr>
          <w:noProof/>
        </w:rPr>
        <w:drawing>
          <wp:inline distT="0" distB="0" distL="0" distR="0" wp14:anchorId="3B369B1E" wp14:editId="3B369B1F">
            <wp:extent cx="6126013" cy="2757356"/>
            <wp:effectExtent l="0" t="0" r="0" b="0"/>
            <wp:docPr id="3"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rotWithShape="1">
                    <a:blip r:embed="rId5"/>
                    <a:srcRect/>
                    <a:stretch/>
                  </pic:blipFill>
                  <pic:spPr>
                    <a:xfrm>
                      <a:off x="0" y="0"/>
                      <a:ext cx="6126013" cy="2757356"/>
                    </a:xfrm>
                    <a:prstGeom prst="rect">
                      <a:avLst/>
                    </a:prstGeom>
                  </pic:spPr>
                </pic:pic>
              </a:graphicData>
            </a:graphic>
          </wp:inline>
        </w:drawing>
      </w:r>
    </w:p>
    <w:p w:rsidR="00CC3AC9" w:rsidRDefault="008B4BC5" w14:paraId="3B369A73" w14:textId="77777777">
      <w:pPr>
        <w:jc w:val="center"/>
      </w:pPr>
      <w:r>
        <w:rPr>
          <w:noProof/>
        </w:rPr>
        <w:lastRenderedPageBreak/>
        <w:drawing>
          <wp:inline distT="0" distB="0" distL="0" distR="0" wp14:anchorId="3B369B20" wp14:editId="3B369B21">
            <wp:extent cx="5124450" cy="212407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a:stretch/>
                  </pic:blipFill>
                  <pic:spPr>
                    <a:xfrm>
                      <a:off x="0" y="0"/>
                      <a:ext cx="5124450" cy="2124075"/>
                    </a:xfrm>
                    <a:prstGeom prst="rect">
                      <a:avLst/>
                    </a:prstGeom>
                  </pic:spPr>
                </pic:pic>
              </a:graphicData>
            </a:graphic>
          </wp:inline>
        </w:drawing>
      </w:r>
    </w:p>
    <w:p w:rsidR="00CC3AC9" w:rsidRDefault="008B4BC5" w14:paraId="3B369A74" w14:textId="77777777">
      <w:pPr>
        <w:jc w:val="center"/>
        <w:rPr>
          <w:sz w:val="20"/>
        </w:rPr>
      </w:pPr>
      <w:r>
        <w:rPr>
          <w:sz w:val="20"/>
        </w:rPr>
        <w:t>（图为可供参考的地月拉格朗日点分布图）</w:t>
      </w:r>
    </w:p>
    <w:p w:rsidR="00CC3AC9" w:rsidRDefault="00CC3AC9" w14:paraId="3B369A75" w14:textId="77777777">
      <w:pPr>
        <w:jc w:val="both"/>
        <w:rPr>
          <w:sz w:val="20"/>
        </w:rPr>
      </w:pPr>
    </w:p>
    <w:p w:rsidR="00CC3AC9" w:rsidRDefault="008B4BC5" w14:paraId="3B369A76" w14:textId="77777777">
      <w:pPr>
        <w:pStyle w:val="Heading2"/>
        <w:ind w:firstLine="640" w:firstLineChars="200"/>
      </w:pPr>
      <w:r>
        <w:t>城市</w:t>
      </w:r>
    </w:p>
    <w:p w:rsidR="00CC3AC9" w:rsidRDefault="008B4BC5" w14:paraId="3B369A77" w14:textId="77777777">
      <w:pPr>
        <w:ind w:firstLine="440" w:firstLineChars="200"/>
      </w:pPr>
      <w:r>
        <w:t>作为跨文化的设计城市，人工岛的规划采用了相对保守的思路，即根据既有各民族文化、再加上完全先锋式展现最新理念和技术的区域，分化为数</w:t>
      </w:r>
      <w:proofErr w:type="gramStart"/>
      <w:r>
        <w:t>个</w:t>
      </w:r>
      <w:proofErr w:type="gramEnd"/>
      <w:r>
        <w:t>不同的子城区，各个城区皆有着相对完善的工业和商业体系，以及完备的生活设施。各个子城区间采用几乎全覆盖人工岛的空中</w:t>
      </w:r>
      <w:r>
        <w:t>“</w:t>
      </w:r>
      <w:r>
        <w:t>铁路</w:t>
      </w:r>
      <w:r>
        <w:t>”</w:t>
      </w:r>
      <w:r>
        <w:t>互相连接。</w:t>
      </w:r>
    </w:p>
    <w:p w:rsidR="00CC3AC9" w:rsidRDefault="008B4BC5" w14:paraId="3B369A78" w14:textId="77777777">
      <w:pPr>
        <w:ind w:firstLine="440" w:firstLineChars="200"/>
      </w:pPr>
      <w:r>
        <w:t>子城区作为介于现实中城市</w:t>
      </w:r>
      <w:r>
        <w:t>“</w:t>
      </w:r>
      <w:r>
        <w:t>市</w:t>
      </w:r>
      <w:r>
        <w:t>”</w:t>
      </w:r>
      <w:r>
        <w:t>与</w:t>
      </w:r>
      <w:r>
        <w:t>“</w:t>
      </w:r>
      <w:r>
        <w:t>区</w:t>
      </w:r>
      <w:r>
        <w:t>”</w:t>
      </w:r>
      <w:r>
        <w:t>之间的架空层级，适应主岛过于庞大的体量而增设。</w:t>
      </w:r>
    </w:p>
    <w:p w:rsidR="00CC3AC9" w:rsidRDefault="008B4BC5" w14:paraId="3B369A79" w14:textId="77777777">
      <w:pPr>
        <w:jc w:val="center"/>
      </w:pPr>
      <w:r>
        <w:rPr>
          <w:noProof/>
        </w:rPr>
        <w:drawing>
          <wp:inline distT="0" distB="0" distL="0" distR="0" wp14:anchorId="3B369B22" wp14:editId="3B369B23">
            <wp:extent cx="3227177" cy="1452572"/>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rotWithShape="1">
                    <a:blip r:embed="rId7"/>
                    <a:srcRect/>
                    <a:stretch/>
                  </pic:blipFill>
                  <pic:spPr>
                    <a:xfrm>
                      <a:off x="0" y="0"/>
                      <a:ext cx="3227177" cy="1452572"/>
                    </a:xfrm>
                    <a:prstGeom prst="rect">
                      <a:avLst/>
                    </a:prstGeom>
                  </pic:spPr>
                </pic:pic>
              </a:graphicData>
            </a:graphic>
          </wp:inline>
        </w:drawing>
      </w:r>
      <w:r>
        <w:rPr>
          <w:noProof/>
        </w:rPr>
        <w:drawing>
          <wp:inline distT="0" distB="0" distL="0" distR="0" wp14:anchorId="3B369B24" wp14:editId="3B369B25">
            <wp:extent cx="3238500" cy="1457669"/>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rotWithShape="1">
                    <a:blip r:embed="rId8"/>
                    <a:srcRect/>
                    <a:stretch/>
                  </pic:blipFill>
                  <pic:spPr>
                    <a:xfrm>
                      <a:off x="0" y="0"/>
                      <a:ext cx="3238500" cy="1457669"/>
                    </a:xfrm>
                    <a:prstGeom prst="rect">
                      <a:avLst/>
                    </a:prstGeom>
                  </pic:spPr>
                </pic:pic>
              </a:graphicData>
            </a:graphic>
          </wp:inline>
        </w:drawing>
      </w:r>
      <w:r>
        <w:rPr>
          <w:noProof/>
        </w:rPr>
        <w:lastRenderedPageBreak/>
        <w:drawing>
          <wp:inline distT="0" distB="0" distL="0" distR="0" wp14:anchorId="3B369B26" wp14:editId="3B369B27">
            <wp:extent cx="3286125" cy="147910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9"/>
                    <a:srcRect/>
                    <a:stretch/>
                  </pic:blipFill>
                  <pic:spPr>
                    <a:xfrm>
                      <a:off x="0" y="0"/>
                      <a:ext cx="3286125" cy="1479105"/>
                    </a:xfrm>
                    <a:prstGeom prst="rect">
                      <a:avLst/>
                    </a:prstGeom>
                  </pic:spPr>
                </pic:pic>
              </a:graphicData>
            </a:graphic>
          </wp:inline>
        </w:drawing>
      </w:r>
      <w:r>
        <w:rPr>
          <w:noProof/>
        </w:rPr>
        <w:drawing>
          <wp:inline distT="0" distB="0" distL="0" distR="0" wp14:anchorId="3B369B28" wp14:editId="3B369B29">
            <wp:extent cx="3276600" cy="1474818"/>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rotWithShape="1">
                    <a:blip r:embed="rId10"/>
                    <a:srcRect/>
                    <a:stretch/>
                  </pic:blipFill>
                  <pic:spPr>
                    <a:xfrm>
                      <a:off x="0" y="0"/>
                      <a:ext cx="3276600" cy="1474818"/>
                    </a:xfrm>
                    <a:prstGeom prst="rect">
                      <a:avLst/>
                    </a:prstGeom>
                  </pic:spPr>
                </pic:pic>
              </a:graphicData>
            </a:graphic>
          </wp:inline>
        </w:drawing>
      </w:r>
    </w:p>
    <w:p w:rsidR="00CC3AC9" w:rsidRDefault="008B4BC5" w14:paraId="3B369A7A" w14:textId="77777777">
      <w:pPr>
        <w:pStyle w:val="Heading2"/>
        <w:ind w:firstLine="640" w:firstLineChars="200"/>
      </w:pPr>
      <w:r>
        <w:t>核能发电站</w:t>
      </w:r>
    </w:p>
    <w:p w:rsidR="00CC3AC9" w:rsidRDefault="008B4BC5" w14:paraId="3B369A7B" w14:textId="77777777">
      <w:pPr>
        <w:ind w:firstLine="440" w:firstLineChars="200"/>
      </w:pPr>
      <w:r>
        <w:t>充分利用在海面建设城市的工程需要而建造的水下及地下部分，在位于城市中央区的下方是为宇宙殖民地设计的大型核聚变装置和服务机组。</w:t>
      </w:r>
    </w:p>
    <w:p w:rsidR="00CC3AC9" w:rsidRDefault="008B4BC5" w14:paraId="3B369A7C" w14:textId="77777777">
      <w:pPr>
        <w:jc w:val="center"/>
      </w:pPr>
      <w:r>
        <w:rPr>
          <w:noProof/>
        </w:rPr>
        <w:drawing>
          <wp:inline distT="0" distB="0" distL="0" distR="0" wp14:anchorId="3B369B2A" wp14:editId="3B369B2B">
            <wp:extent cx="3804285" cy="2139910"/>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rotWithShape="1">
                    <a:blip r:embed="rId11"/>
                    <a:srcRect/>
                    <a:stretch/>
                  </pic:blipFill>
                  <pic:spPr>
                    <a:xfrm>
                      <a:off x="0" y="0"/>
                      <a:ext cx="3804285" cy="2139910"/>
                    </a:xfrm>
                    <a:prstGeom prst="rect">
                      <a:avLst/>
                    </a:prstGeom>
                    <a:solidFill/>
                    <a:ln/>
                  </pic:spPr>
                </pic:pic>
              </a:graphicData>
            </a:graphic>
          </wp:inline>
        </w:drawing>
      </w:r>
    </w:p>
    <w:p w:rsidR="00CC3AC9" w:rsidRDefault="008B4BC5" w14:paraId="3B369A7D" w14:textId="77777777">
      <w:pPr>
        <w:pStyle w:val="Heading2"/>
        <w:ind w:firstLine="640" w:firstLineChars="200"/>
      </w:pPr>
      <w:r>
        <w:t>中央超级计算机</w:t>
      </w:r>
      <w:r>
        <w:t>/</w:t>
      </w:r>
      <w:r>
        <w:t>中央</w:t>
      </w:r>
      <w:r>
        <w:t>AI</w:t>
      </w:r>
    </w:p>
    <w:p w:rsidR="00CC3AC9" w:rsidRDefault="008B4BC5" w14:paraId="3B369A7E" w14:textId="77777777">
      <w:r>
        <w:rPr>
          <w:noProof/>
        </w:rPr>
        <w:drawing>
          <wp:inline distT="0" distB="0" distL="0" distR="0" wp14:anchorId="3B369B2C" wp14:editId="3B369B2D">
            <wp:extent cx="2691397" cy="1211414"/>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a:stretch/>
                  </pic:blipFill>
                  <pic:spPr>
                    <a:xfrm>
                      <a:off x="0" y="0"/>
                      <a:ext cx="2691397" cy="1211414"/>
                    </a:xfrm>
                    <a:prstGeom prst="rect">
                      <a:avLst/>
                    </a:prstGeom>
                  </pic:spPr>
                </pic:pic>
              </a:graphicData>
            </a:graphic>
          </wp:inline>
        </w:drawing>
      </w:r>
      <w:r>
        <w:rPr>
          <w:noProof/>
        </w:rPr>
        <w:drawing>
          <wp:inline distT="0" distB="0" distL="0" distR="0" wp14:anchorId="3B369B2E" wp14:editId="3B369B2F">
            <wp:extent cx="2695575" cy="121329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rotWithShape="1">
                    <a:blip r:embed="rId13"/>
                    <a:srcRect/>
                    <a:stretch/>
                  </pic:blipFill>
                  <pic:spPr>
                    <a:xfrm>
                      <a:off x="0" y="0"/>
                      <a:ext cx="2695575" cy="1213295"/>
                    </a:xfrm>
                    <a:prstGeom prst="rect">
                      <a:avLst/>
                    </a:prstGeom>
                  </pic:spPr>
                </pic:pic>
              </a:graphicData>
            </a:graphic>
          </wp:inline>
        </w:drawing>
      </w:r>
    </w:p>
    <w:p w:rsidR="00CC3AC9" w:rsidRDefault="008B4BC5" w14:paraId="3B369A7F" w14:textId="77777777">
      <w:pPr>
        <w:ind w:firstLine="440" w:firstLineChars="200"/>
      </w:pPr>
      <w:r>
        <w:t>与直接在宇宙中建造的宇宙殖民地不同，在地表的人造都市装置可能面临与太空计算机组</w:t>
      </w:r>
      <w:proofErr w:type="gramStart"/>
      <w:r>
        <w:t>的失联风险</w:t>
      </w:r>
      <w:proofErr w:type="gramEnd"/>
      <w:r>
        <w:t>，因此在最后的社会试运行阶段前为人工岛重新设计设置了独立的中央超级计算机，位于城市中心，也就是聚变发电站的上方。</w:t>
      </w:r>
    </w:p>
    <w:p w:rsidR="00CC3AC9" w:rsidRDefault="008B4BC5" w14:paraId="3B369A80" w14:textId="77777777">
      <w:pPr>
        <w:ind w:firstLine="440" w:firstLineChars="200"/>
      </w:pPr>
      <w:r>
        <w:lastRenderedPageBreak/>
        <w:t>这套计算装置的职责包括但不限于控制交通、维持法治、行政业务服务和提供安全保障。</w:t>
      </w:r>
    </w:p>
    <w:p w:rsidR="00CC3AC9" w:rsidRDefault="008B4BC5" w14:paraId="3B369A81" w14:textId="77777777">
      <w:pPr>
        <w:pStyle w:val="Heading1"/>
      </w:pPr>
      <w:r>
        <w:t>科技</w:t>
      </w:r>
    </w:p>
    <w:p w:rsidR="00CC3AC9" w:rsidRDefault="008B4BC5" w14:paraId="3B369A82" w14:textId="77777777">
      <w:r>
        <w:tab/>
      </w:r>
      <w:r>
        <w:t>能源，材料，生物，技术各类科技随着人才的聚合高速发展，人文社会也因此迎来巨变。</w:t>
      </w:r>
    </w:p>
    <w:p w:rsidR="00CC3AC9" w:rsidRDefault="008B4BC5" w14:paraId="3B369A83" w14:textId="77777777">
      <w:pPr>
        <w:pStyle w:val="Heading2"/>
        <w:ind w:firstLine="640" w:firstLineChars="200"/>
      </w:pPr>
      <w:r>
        <w:t>能源科技</w:t>
      </w:r>
    </w:p>
    <w:p w:rsidR="00CC3AC9" w:rsidRDefault="008B4BC5" w14:paraId="3B369A84" w14:textId="77777777">
      <w:pPr>
        <w:pStyle w:val="Heading3"/>
        <w:ind w:left="440" w:leftChars="200" w:firstLine="560" w:firstLineChars="200"/>
      </w:pPr>
      <w:r>
        <w:t>可控核聚变</w:t>
      </w:r>
    </w:p>
    <w:p w:rsidR="00CC3AC9" w:rsidRDefault="008B4BC5" w14:paraId="3B369A85" w14:textId="77777777">
      <w:pPr>
        <w:jc w:val="center"/>
      </w:pPr>
      <w:r>
        <w:rPr>
          <w:noProof/>
        </w:rPr>
        <w:drawing>
          <wp:inline distT="0" distB="0" distL="0" distR="0" wp14:anchorId="3B369B30" wp14:editId="3B369B31">
            <wp:extent cx="4514850" cy="251460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rotWithShape="1">
                    <a:blip r:embed="rId14"/>
                    <a:stretch/>
                  </pic:blipFill>
                  <pic:spPr>
                    <a:xfrm>
                      <a:off x="0" y="0"/>
                      <a:ext cx="4514850" cy="2514600"/>
                    </a:xfrm>
                    <a:prstGeom prst="rect">
                      <a:avLst/>
                    </a:prstGeom>
                  </pic:spPr>
                </pic:pic>
              </a:graphicData>
            </a:graphic>
          </wp:inline>
        </w:drawing>
      </w:r>
    </w:p>
    <w:p w:rsidR="00CC3AC9" w:rsidRDefault="008B4BC5" w14:paraId="3B369A86" w14:textId="77777777">
      <w:r>
        <w:tab/>
      </w:r>
      <w:r>
        <w:t>目前最强的洁净能源，世界一统的契机。</w:t>
      </w:r>
    </w:p>
    <w:p w:rsidR="00CC3AC9" w:rsidRDefault="008B4BC5" w14:paraId="3B369A87" w14:textId="77777777">
      <w:r>
        <w:tab/>
      </w:r>
      <w:r>
        <w:t>相对于需要大体积反应腔体、超强磁场才能实现的磁约束聚变装置，以及难以持续运行的激光约束装置，在大统一理论完成后基于人造</w:t>
      </w:r>
      <w:proofErr w:type="gramStart"/>
      <w:r>
        <w:t>超材料</w:t>
      </w:r>
      <w:proofErr w:type="gramEnd"/>
      <w:r>
        <w:t>形成受控引力场的重力约束聚变路线异军突起，并且很快成为了人类完成真正可实用核聚变的第一条技术路线。</w:t>
      </w:r>
    </w:p>
    <w:p w:rsidR="00CC3AC9" w:rsidRDefault="008B4BC5" w14:paraId="3B369A88" w14:textId="77777777">
      <w:r>
        <w:tab/>
      </w:r>
      <w:r>
        <w:t>重力约束核聚变的特点是只需要相对较小的体积便能实现（目前有实用价值的装置的最小形态为直径</w:t>
      </w:r>
      <w:r>
        <w:t>1m</w:t>
      </w:r>
      <w:r>
        <w:t>，高度</w:t>
      </w:r>
      <w:r>
        <w:t>2m</w:t>
      </w:r>
      <w:r>
        <w:t>的柱体），且和</w:t>
      </w:r>
      <w:proofErr w:type="gramStart"/>
      <w:r>
        <w:t>磁约束</w:t>
      </w:r>
      <w:proofErr w:type="gramEnd"/>
      <w:r>
        <w:t>装置一样，如果装置受损或失控，重力场会自动消失而使得反应停止，没有爆炸和核扩散风险。</w:t>
      </w:r>
    </w:p>
    <w:p w:rsidR="00CC3AC9" w:rsidRDefault="008B4BC5" w14:paraId="3B369A89" w14:textId="77777777">
      <w:r>
        <w:tab/>
      </w:r>
      <w:r>
        <w:t>由于原理是通过引力场压缩粒子间隙使得粒子达到自发核聚变的距离，因此反应装置本身并不需要高温或者高压，因此重力约束核聚变是一种冷核聚变。</w:t>
      </w:r>
    </w:p>
    <w:p w:rsidR="00CC3AC9" w:rsidRDefault="008B4BC5" w14:paraId="3B369A8A" w14:textId="77777777">
      <w:pPr>
        <w:ind w:firstLine="440" w:firstLineChars="200"/>
      </w:pPr>
      <w:r>
        <w:t>目前设计并建成的最大型的聚变装置则是为人工岛和宇宙殖民地设计的发电站。</w:t>
      </w:r>
      <w:r>
        <w:tab/>
      </w:r>
    </w:p>
    <w:p w:rsidR="00CC3AC9" w:rsidRDefault="008B4BC5" w14:paraId="3B369A8B" w14:textId="77777777">
      <w:pPr>
        <w:pStyle w:val="Heading2"/>
        <w:ind w:firstLine="640" w:firstLineChars="200"/>
      </w:pPr>
      <w:r>
        <w:t>材料科技</w:t>
      </w:r>
    </w:p>
    <w:p w:rsidR="00CC3AC9" w:rsidRDefault="008B4BC5" w14:paraId="3B369A8C" w14:textId="77777777">
      <w:pPr>
        <w:ind w:firstLine="440" w:firstLineChars="200"/>
      </w:pPr>
      <w:r>
        <w:t>随着能源的解放，材料的采集变得方便，试错也变得简单了，于是材料学开始了高速迭代，从常温超导物料到薄到看不见的避孕套，化学与材料站起来了！</w:t>
      </w:r>
    </w:p>
    <w:p w:rsidR="00CC3AC9" w:rsidRDefault="008B4BC5" w14:paraId="3B369A8D" w14:textId="77777777">
      <w:r>
        <w:tab/>
      </w:r>
      <w:r>
        <w:t>由于大统一理论的完成和被证实，材料学得到了意料之外的高速发展。得益于高强度人工金属材料的完成，宇宙殖民地壳体和人工岛结构成为了可能；得益于</w:t>
      </w:r>
      <w:proofErr w:type="gramStart"/>
      <w:r>
        <w:t>超材料</w:t>
      </w:r>
      <w:proofErr w:type="gramEnd"/>
      <w:r>
        <w:t>的进一步丰富，重</w:t>
      </w:r>
      <w:r>
        <w:lastRenderedPageBreak/>
        <w:t>力约束核聚变这一过去只存在于理论中的构型成为了现实，为人类带来了几乎无限的能源；得益于理论物理的支持，芯片的有效尺寸突破了过去技术和理论的限制，再一次进入了空前的发展</w:t>
      </w:r>
      <w:r>
        <w:t>……</w:t>
      </w:r>
    </w:p>
    <w:p w:rsidR="00CC3AC9" w:rsidRDefault="008B4BC5" w14:paraId="3B369A8E" w14:textId="77777777">
      <w:pPr>
        <w:pStyle w:val="Heading2"/>
        <w:ind w:firstLine="640" w:firstLineChars="200"/>
      </w:pPr>
      <w:r>
        <w:t>生物科技</w:t>
      </w:r>
    </w:p>
    <w:p w:rsidR="00CC3AC9" w:rsidRDefault="008B4BC5" w14:paraId="3B369A8F" w14:textId="77777777">
      <w:pPr>
        <w:pStyle w:val="Heading3"/>
        <w:ind w:left="440" w:leftChars="200" w:firstLine="560" w:firstLineChars="200"/>
      </w:pPr>
      <w:r>
        <w:t>纳米机器人</w:t>
      </w:r>
    </w:p>
    <w:p w:rsidR="00CC3AC9" w:rsidRDefault="008B4BC5" w14:paraId="3B369A90" w14:textId="77777777">
      <w:r>
        <w:tab/>
      </w:r>
      <w:r>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rsidR="00CC3AC9" w:rsidRDefault="008B4BC5" w14:paraId="3B369A91" w14:textId="77777777">
      <w:r>
        <w:tab/>
      </w:r>
      <w:r>
        <w:t>随着纳米机器人提升了手术的上限，更多的身体改造开放了！</w:t>
      </w:r>
    </w:p>
    <w:p w:rsidR="00CC3AC9" w:rsidRDefault="008B4BC5" w14:paraId="3B369A92" w14:textId="77777777">
      <w:pPr>
        <w:ind w:firstLine="440" w:firstLineChars="200"/>
      </w:pPr>
      <w:r>
        <w:t>通过纳米机器人替代过去模糊的酶处理，人类可以在已经成型的个体而非全能细胞或胚胎上进行细胞诱导，从而使得没有副作用的人体改造，甚至于一些过去无法想象（例如修复神经或人造新的神经）或不可逆（譬如截肢和接回肢体）的手术成为了可能。</w:t>
      </w:r>
    </w:p>
    <w:p w:rsidR="00CC3AC9" w:rsidRDefault="008B4BC5" w14:paraId="3B369A93" w14:textId="77777777">
      <w:pPr>
        <w:ind w:firstLine="440" w:firstLineChars="200"/>
      </w:pPr>
      <w:r>
        <w:t>此外，纳米机器人也可以作为保健和治疗手段，帮助免疫细胞工作以及治疗疾病，甚至于修复端粒、处理细胞代谢废物，从而使得人类寿命和自然寿命大幅延长。</w:t>
      </w:r>
    </w:p>
    <w:p w:rsidR="00CC3AC9" w:rsidRDefault="008B4BC5" w14:paraId="3B369A94" w14:textId="77777777">
      <w:pPr>
        <w:pStyle w:val="Heading3"/>
        <w:ind w:left="440" w:leftChars="200" w:firstLine="560" w:firstLineChars="200"/>
      </w:pPr>
      <w:r>
        <w:t>药物</w:t>
      </w:r>
    </w:p>
    <w:p w:rsidR="00CC3AC9" w:rsidRDefault="008B4BC5" w14:paraId="3B369A95" w14:textId="77777777">
      <w:pPr>
        <w:pStyle w:val="Heading3"/>
        <w:ind w:left="440" w:leftChars="200" w:firstLine="560" w:firstLineChars="200"/>
      </w:pPr>
      <w:r>
        <w:rPr>
          <w:noProof/>
        </w:rPr>
        <w:drawing>
          <wp:inline distT="0" distB="0" distL="0" distR="0" wp14:anchorId="3B369B32" wp14:editId="3B369B33">
            <wp:extent cx="1143000" cy="114300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5"/>
                    <a:srcRect/>
                    <a:stretch/>
                  </pic:blipFill>
                  <pic:spPr>
                    <a:xfrm>
                      <a:off x="0" y="0"/>
                      <a:ext cx="1143000" cy="1143000"/>
                    </a:xfrm>
                    <a:prstGeom prst="rect">
                      <a:avLst/>
                    </a:prstGeom>
                    <a:solidFill/>
                    <a:ln/>
                  </pic:spPr>
                </pic:pic>
              </a:graphicData>
            </a:graphic>
          </wp:inline>
        </w:drawing>
      </w:r>
    </w:p>
    <w:p w:rsidR="00CC3AC9" w:rsidRDefault="008B4BC5" w14:paraId="3B369A96" w14:textId="77777777">
      <w:r>
        <w:tab/>
      </w:r>
      <w:r>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rsidR="00CC3AC9" w:rsidRDefault="008B4BC5" w14:paraId="3B369A97" w14:textId="77777777">
      <w:pPr>
        <w:pStyle w:val="Heading3"/>
        <w:ind w:left="440" w:leftChars="200" w:firstLine="560" w:firstLineChars="200"/>
      </w:pPr>
      <w:r>
        <w:t>克隆技术</w:t>
      </w:r>
    </w:p>
    <w:p w:rsidR="00CC3AC9" w:rsidRDefault="008B4BC5" w14:paraId="3B369A98" w14:textId="77777777">
      <w:r>
        <w:tab/>
      </w:r>
      <w:r>
        <w:rPr/>
        <w:t>每一颗</w:t>
      </w:r>
      <w:r>
        <w:rPr/>
        <w:t>人类</w:t>
      </w:r>
      <w:r>
        <w:rPr/>
        <w:t>细胞都包含了其主人的全部基因，在开放后的时代，克隆被运用到多处地方，包括但不限于生产器官，备用身躯，以及分身。</w:t>
      </w:r>
      <w:r>
        <w:rPr/>
        <w:t>//</w:t>
      </w:r>
      <w:r>
        <w:rPr/>
        <w:t>还有保留优秀基因（？）</w:t>
      </w:r>
    </w:p>
    <w:p w:rsidR="00CC3AC9" w:rsidRDefault="00CC3AC9" w14:paraId="3B369A99" w14:textId="77777777"/>
    <w:p w:rsidR="00CC3AC9" w:rsidRDefault="008B4BC5" w14:paraId="3B369A9A" w14:textId="77777777">
      <w:pPr>
        <w:pStyle w:val="Heading1"/>
      </w:pPr>
      <w:r>
        <w:t>技术</w:t>
      </w:r>
    </w:p>
    <w:p w:rsidR="00CC3AC9" w:rsidRDefault="008B4BC5" w14:paraId="3B369A9B" w14:textId="77777777">
      <w:r>
        <w:tab/>
      </w:r>
      <w:r>
        <w:t>如果说研发技术是靠天才的大脑，</w:t>
      </w:r>
      <w:proofErr w:type="gramStart"/>
      <w:r>
        <w:t>那运用</w:t>
      </w:r>
      <w:proofErr w:type="gramEnd"/>
      <w:r>
        <w:t>技术就是靠幽默的才能了。</w:t>
      </w:r>
    </w:p>
    <w:p w:rsidR="00CC3AC9" w:rsidRDefault="008B4BC5" w14:paraId="3B369A9C" w14:textId="77777777">
      <w:pPr>
        <w:pStyle w:val="Heading2"/>
        <w:ind w:firstLine="640" w:firstLineChars="200"/>
      </w:pPr>
      <w:r>
        <w:lastRenderedPageBreak/>
        <w:t>可控核聚变</w:t>
      </w:r>
    </w:p>
    <w:p w:rsidR="00CC3AC9" w:rsidRDefault="008B4BC5" w14:paraId="3B369A9D" w14:textId="77777777">
      <w:pPr>
        <w:ind w:firstLine="440" w:firstLineChars="200"/>
      </w:pPr>
      <w:r>
        <w:t>现阶段已研发出低温和微型的核聚变技术，在工厂生产和机器人领域发挥重要功用。</w:t>
      </w:r>
    </w:p>
    <w:p w:rsidR="00CC3AC9" w:rsidRDefault="008B4BC5" w14:paraId="3B369A9E" w14:textId="77777777">
      <w:pPr>
        <w:ind w:firstLine="440" w:firstLineChars="200"/>
      </w:pPr>
      <w:r>
        <w:t>具体内容见上文</w:t>
      </w:r>
      <w:r>
        <w:t>“</w:t>
      </w:r>
      <w:r>
        <w:t>可控核聚变</w:t>
      </w:r>
      <w:r>
        <w:t>”</w:t>
      </w:r>
    </w:p>
    <w:p w:rsidR="00CC3AC9" w:rsidRDefault="008B4BC5" w14:paraId="3B369A9F" w14:textId="77777777">
      <w:pPr>
        <w:pStyle w:val="Heading2"/>
        <w:ind w:firstLine="640" w:firstLineChars="200"/>
      </w:pPr>
      <w:r>
        <w:t>低温对消灭</w:t>
      </w:r>
    </w:p>
    <w:p w:rsidR="00CC3AC9" w:rsidRDefault="008B4BC5" w14:paraId="3B369AA0" w14:textId="77777777">
      <w:pPr>
        <w:ind w:firstLine="440" w:firstLineChars="200"/>
      </w:pPr>
      <w:r>
        <w:t>反物质严格来说并非发电方式，但作为储能手段，其能量密度达到了过去无法想象的地步。</w:t>
      </w:r>
    </w:p>
    <w:p w:rsidR="00CC3AC9" w:rsidRDefault="008B4BC5" w14:paraId="3B369AA1" w14:textId="77777777">
      <w:pPr>
        <w:ind w:firstLine="440" w:firstLineChars="200"/>
      </w:pPr>
      <w:r>
        <w:t>低温对消灭使用反物质湮灭释放出光子，从而输出可以利用的能量。相对于高温对消灭产生高能光子或高温的危险性，低温对消灭显得安全得多。</w:t>
      </w:r>
    </w:p>
    <w:p w:rsidR="00CC3AC9" w:rsidRDefault="008B4BC5" w14:paraId="3B369AA2" w14:textId="77777777">
      <w:pPr>
        <w:ind w:firstLine="440" w:firstLineChars="200"/>
      </w:pPr>
      <w:r>
        <w:t>低温对消灭单元得到广泛运用，由于其造型的独特，也有</w:t>
      </w:r>
      <w:r>
        <w:t>“</w:t>
      </w:r>
      <w:r>
        <w:t>能量核心</w:t>
      </w:r>
      <w:r>
        <w:t>”“</w:t>
      </w:r>
      <w:r>
        <w:t>能量球</w:t>
      </w:r>
      <w:r>
        <w:t>”</w:t>
      </w:r>
      <w:r>
        <w:t>之类的俗称。因为多普勒效应，使用不同方式制取的对消灭单元具有蓝色或红色的光。</w:t>
      </w:r>
    </w:p>
    <w:p w:rsidR="00CC3AC9" w:rsidRDefault="008B4BC5" w14:paraId="3B369AA3" w14:textId="77777777">
      <w:pPr>
        <w:ind w:firstLine="440" w:firstLineChars="200"/>
        <w:jc w:val="center"/>
      </w:pPr>
      <w:r>
        <w:rPr>
          <w:noProof/>
        </w:rPr>
        <w:drawing>
          <wp:inline distT="0" distB="0" distL="0" distR="0" wp14:anchorId="3B369B34" wp14:editId="3B369B35">
            <wp:extent cx="952500" cy="168592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rotWithShape="1">
                    <a:blip r:embed="rId16"/>
                    <a:stretch/>
                  </pic:blipFill>
                  <pic:spPr>
                    <a:xfrm>
                      <a:off x="0" y="0"/>
                      <a:ext cx="952500" cy="1685925"/>
                    </a:xfrm>
                    <a:prstGeom prst="rect">
                      <a:avLst/>
                    </a:prstGeom>
                  </pic:spPr>
                </pic:pic>
              </a:graphicData>
            </a:graphic>
          </wp:inline>
        </w:drawing>
      </w:r>
    </w:p>
    <w:p w:rsidR="00CC3AC9" w:rsidRDefault="008B4BC5" w14:paraId="3B369AA4" w14:textId="77777777">
      <w:pPr>
        <w:ind w:firstLine="400" w:firstLineChars="200"/>
        <w:jc w:val="center"/>
        <w:rPr>
          <w:sz w:val="20"/>
        </w:rPr>
      </w:pPr>
      <w:r>
        <w:rPr>
          <w:sz w:val="20"/>
        </w:rPr>
        <w:t>图为封存中</w:t>
      </w:r>
      <w:proofErr w:type="gramStart"/>
      <w:r>
        <w:rPr>
          <w:sz w:val="20"/>
        </w:rPr>
        <w:t>的蓝型对</w:t>
      </w:r>
      <w:proofErr w:type="gramEnd"/>
      <w:r>
        <w:rPr>
          <w:sz w:val="20"/>
        </w:rPr>
        <w:t>消灭单元</w:t>
      </w:r>
    </w:p>
    <w:p w:rsidR="00CC3AC9" w:rsidRDefault="008B4BC5" w14:paraId="3B369AA5" w14:textId="77777777">
      <w:pPr>
        <w:ind w:firstLine="400" w:firstLineChars="200"/>
        <w:jc w:val="center"/>
        <w:rPr>
          <w:sz w:val="20"/>
        </w:rPr>
      </w:pPr>
      <w:r>
        <w:rPr>
          <w:sz w:val="20"/>
        </w:rPr>
        <w:t>（具体形象参考</w:t>
      </w:r>
      <w:r>
        <w:rPr>
          <w:sz w:val="20"/>
        </w:rPr>
        <w:t>2009</w:t>
      </w:r>
      <w:r>
        <w:rPr>
          <w:sz w:val="20"/>
        </w:rPr>
        <w:t>年《阿童木》电影中的蓝核和红核能源）</w:t>
      </w:r>
    </w:p>
    <w:p w:rsidR="00CC3AC9" w:rsidRDefault="008B4BC5" w14:paraId="3B369AA6" w14:textId="77777777">
      <w:pPr>
        <w:pStyle w:val="Heading2"/>
        <w:ind w:firstLine="640" w:firstLineChars="200"/>
      </w:pPr>
      <w:r>
        <w:t>光波导芯片</w:t>
      </w:r>
    </w:p>
    <w:p w:rsidR="00CC3AC9" w:rsidRDefault="008B4BC5" w14:paraId="3B369AA7" w14:textId="77777777">
      <w:r>
        <w:tab/>
      </w:r>
      <w:r>
        <w:t>光波导是基于光子的量子计算机构型，由于光波长的可分性，可以通过细化波段快速提升系统进制，在量子计算机构型中具有独特的优势。光波导量子计算机既可以称为量子计算机，也可以称为光子计算机（光脑）。</w:t>
      </w:r>
    </w:p>
    <w:p w:rsidR="00CC3AC9" w:rsidRDefault="008B4BC5" w14:paraId="3B369AA8" w14:textId="77777777">
      <w:r>
        <w:tab/>
      </w:r>
      <w:r>
        <w:t>光波导芯片是这一构型走向集成化、通用化，以及</w:t>
      </w:r>
      <w:r>
        <w:t>SoC(System on Chip)</w:t>
      </w:r>
      <w:r>
        <w:t>的里程碑式成果，让通用光波导量子计算机成功集成为一枚芯片，从而成为可以广泛应用、通用编程的计算机。</w:t>
      </w:r>
    </w:p>
    <w:p w:rsidR="00CC3AC9" w:rsidRDefault="008B4BC5" w14:paraId="3B369AA9" w14:textId="77777777">
      <w:r>
        <w:tab/>
      </w:r>
      <w:r>
        <w:t>和电脑的硅芯片类似的，光波导芯片需要进行封装，但主要目的是避免人为观测对芯片中的量子系统造成影响，同时保护高度集成、精密且纤细的光学系统。</w:t>
      </w:r>
    </w:p>
    <w:p w:rsidR="00CC3AC9" w:rsidRDefault="008B4BC5" w14:paraId="3B369AAA" w14:textId="77777777">
      <w:pPr>
        <w:jc w:val="center"/>
      </w:pPr>
      <w:r>
        <w:rPr>
          <w:noProof/>
        </w:rPr>
        <w:lastRenderedPageBreak/>
        <w:drawing>
          <wp:inline distT="0" distB="0" distL="0" distR="0" wp14:anchorId="3B369B36" wp14:editId="3B369B37">
            <wp:extent cx="5760085" cy="5230157"/>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rotWithShape="1">
                    <a:blip r:embed="rId17"/>
                    <a:srcRect/>
                    <a:stretch/>
                  </pic:blipFill>
                  <pic:spPr>
                    <a:xfrm>
                      <a:off x="0" y="0"/>
                      <a:ext cx="5760085" cy="5230157"/>
                    </a:xfrm>
                    <a:prstGeom prst="rect">
                      <a:avLst/>
                    </a:prstGeom>
                    <a:solidFill/>
                    <a:ln/>
                  </pic:spPr>
                </pic:pic>
              </a:graphicData>
            </a:graphic>
          </wp:inline>
        </w:drawing>
      </w:r>
    </w:p>
    <w:p w:rsidR="00CC3AC9" w:rsidRDefault="008B4BC5" w14:paraId="3B369AAB" w14:textId="77777777">
      <w:pPr>
        <w:pStyle w:val="Heading2"/>
        <w:ind w:firstLine="640" w:firstLineChars="200"/>
      </w:pPr>
      <w:r>
        <w:t>芯片植入体</w:t>
      </w:r>
    </w:p>
    <w:p w:rsidR="00CC3AC9" w:rsidRDefault="008B4BC5" w14:paraId="3B369AAC" w14:textId="77777777">
      <w:r>
        <w:rPr>
          <w:noProof/>
        </w:rPr>
        <w:drawing>
          <wp:inline distT="0" distB="0" distL="0" distR="0" wp14:anchorId="3B369B38" wp14:editId="3B369B39">
            <wp:extent cx="1143000" cy="11430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8"/>
                    <a:stretch/>
                  </pic:blipFill>
                  <pic:spPr>
                    <a:xfrm>
                      <a:off x="0" y="0"/>
                      <a:ext cx="1143000" cy="1143000"/>
                    </a:xfrm>
                    <a:prstGeom prst="rect">
                      <a:avLst/>
                    </a:prstGeom>
                  </pic:spPr>
                </pic:pic>
              </a:graphicData>
            </a:graphic>
          </wp:inline>
        </w:drawing>
      </w:r>
    </w:p>
    <w:p w:rsidR="00CC3AC9" w:rsidRDefault="008B4BC5" w14:paraId="3B369AAD" w14:textId="77777777">
      <w:r>
        <w:tab/>
      </w:r>
      <w:r>
        <w:t>植入脑内的芯片可以代替身份证和手机，甚至为你提供额外算力，但碍于安全风险，不是所有人都能接受。</w:t>
      </w:r>
    </w:p>
    <w:p w:rsidR="00CC3AC9" w:rsidRDefault="008B4BC5" w14:paraId="3B369AAE" w14:textId="77777777">
      <w:pPr>
        <w:pStyle w:val="Heading2"/>
        <w:ind w:firstLine="640" w:firstLineChars="200"/>
      </w:pPr>
      <w:r>
        <w:lastRenderedPageBreak/>
        <w:t>量子计算机</w:t>
      </w:r>
    </w:p>
    <w:p w:rsidR="00CC3AC9" w:rsidRDefault="008B4BC5" w14:paraId="3B369AAF" w14:textId="77777777">
      <w:r>
        <w:rPr>
          <w:noProof/>
        </w:rPr>
        <w:drawing>
          <wp:inline distT="0" distB="0" distL="0" distR="0" wp14:anchorId="3B369B3A" wp14:editId="3B369B3B">
            <wp:extent cx="5760085" cy="2592650"/>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19"/>
                    <a:stretch/>
                  </pic:blipFill>
                  <pic:spPr>
                    <a:xfrm>
                      <a:off x="0" y="0"/>
                      <a:ext cx="5760085" cy="2592650"/>
                    </a:xfrm>
                    <a:prstGeom prst="rect">
                      <a:avLst/>
                    </a:prstGeom>
                  </pic:spPr>
                </pic:pic>
              </a:graphicData>
            </a:graphic>
          </wp:inline>
        </w:drawing>
      </w:r>
    </w:p>
    <w:p w:rsidR="00CC3AC9" w:rsidRDefault="008B4BC5" w14:paraId="3B369AB0" w14:textId="77777777">
      <w:pPr>
        <w:ind w:firstLine="440" w:firstLineChars="200"/>
      </w:pPr>
      <w:r>
        <w:t>超高速计算机，有着人类无论如何进化都无法到达的运算能力，为科技研发和</w:t>
      </w:r>
      <w:r>
        <w:t>AI</w:t>
      </w:r>
      <w:r>
        <w:t>科技提供了基石。由于光波导芯片的出现，目前采用的民用量子计算机和超级计算机均为光波导量子计算机。</w:t>
      </w:r>
    </w:p>
    <w:p w:rsidR="00CC3AC9" w:rsidRDefault="008B4BC5" w14:paraId="3B369AB1" w14:textId="77777777">
      <w:pPr>
        <w:pStyle w:val="Heading2"/>
        <w:ind w:firstLine="640" w:firstLineChars="200"/>
      </w:pPr>
      <w:r>
        <w:t>量子通信</w:t>
      </w:r>
    </w:p>
    <w:p w:rsidR="00CC3AC9" w:rsidRDefault="008B4BC5" w14:paraId="3B369AB2" w14:textId="77777777">
      <w:r>
        <w:tab/>
      </w:r>
      <w:r>
        <w:t>利用量子纠缠的特性，可以在不违反物理规律的基础下实现高信息密度的超距实时信息传输，这一技术在通信领域很快取代了手机网络和互联网。</w:t>
      </w:r>
    </w:p>
    <w:p w:rsidR="00CC3AC9" w:rsidRDefault="008B4BC5" w14:paraId="3B369AB3" w14:textId="77777777">
      <w:r>
        <w:tab/>
      </w:r>
      <w:r>
        <w:t>理论上，通过植入体芯片和量子通信，人类甚至可以借此实现实时的</w:t>
      </w:r>
      <w:r>
        <w:t>“</w:t>
      </w:r>
      <w:r>
        <w:t>概念传达</w:t>
      </w:r>
      <w:r>
        <w:t>”——</w:t>
      </w:r>
      <w:r>
        <w:t>同步逻辑、思维、概念，跨越语言障碍的完美的互相理解。</w:t>
      </w:r>
    </w:p>
    <w:p w:rsidR="00CC3AC9" w:rsidRDefault="008B4BC5" w14:paraId="3B369AB4" w14:textId="77777777">
      <w:r>
        <w:tab/>
      </w:r>
      <w:r>
        <w:t>但由于其超距特性，很遗憾的，无法取代现有的雷达装置。</w:t>
      </w:r>
    </w:p>
    <w:p w:rsidR="00CC3AC9" w:rsidRDefault="008B4BC5" w14:paraId="3B369AB5" w14:textId="77777777">
      <w:pPr>
        <w:pStyle w:val="Heading2"/>
        <w:ind w:firstLine="640" w:firstLineChars="200"/>
      </w:pPr>
      <w:r>
        <w:t>人工智能</w:t>
      </w:r>
    </w:p>
    <w:p w:rsidR="00CC3AC9" w:rsidRDefault="008B4BC5" w14:paraId="3B369AB6" w14:textId="77777777">
      <w:r>
        <w:rPr>
          <w:noProof/>
        </w:rPr>
        <w:drawing>
          <wp:inline distT="0" distB="0" distL="0" distR="0" wp14:anchorId="3B369B3C" wp14:editId="3B369B3D">
            <wp:extent cx="5760085" cy="2592038"/>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rotWithShape="1">
                    <a:blip r:embed="rId20"/>
                    <a:stretch/>
                  </pic:blipFill>
                  <pic:spPr>
                    <a:xfrm>
                      <a:off x="0" y="0"/>
                      <a:ext cx="5760085" cy="2592038"/>
                    </a:xfrm>
                    <a:prstGeom prst="rect">
                      <a:avLst/>
                    </a:prstGeom>
                  </pic:spPr>
                </pic:pic>
              </a:graphicData>
            </a:graphic>
          </wp:inline>
        </w:drawing>
      </w:r>
    </w:p>
    <w:p w:rsidR="00CC3AC9" w:rsidRDefault="008B4BC5" w14:paraId="3B369AB7" w14:textId="77777777">
      <w:r>
        <w:lastRenderedPageBreak/>
        <w:tab/>
      </w:r>
      <w:r>
        <w:t>像人类一样学习，试错然后找出规律，人工智能是提升人类智慧的另一途径，曾经受限于计算机效能和道德伦理被限制发展。</w:t>
      </w:r>
      <w:proofErr w:type="gramStart"/>
      <w:r>
        <w:t>后来科技</w:t>
      </w:r>
      <w:proofErr w:type="gramEnd"/>
      <w:r>
        <w:t>爆发，人工智能迅速展现其潜力，极广的运用范围，解放劳动力以及最重要的</w:t>
      </w:r>
      <w:r>
        <w:t>——</w:t>
      </w:r>
    </w:p>
    <w:p w:rsidR="00CC3AC9" w:rsidRDefault="008B4BC5" w14:paraId="3B369AB8" w14:textId="77777777">
      <w:pPr>
        <w:ind w:firstLine="480" w:firstLineChars="200"/>
        <w:rPr>
          <w:b/>
          <w:i/>
          <w:sz w:val="24"/>
        </w:rPr>
      </w:pPr>
      <w:r>
        <w:rPr>
          <w:b/>
          <w:i/>
          <w:sz w:val="24"/>
        </w:rPr>
        <w:t>老婆可以自己捏啦！</w:t>
      </w:r>
    </w:p>
    <w:p w:rsidR="00CC3AC9" w:rsidRDefault="008B4BC5" w14:paraId="3B369AB9" w14:textId="77777777">
      <w:pPr>
        <w:ind w:firstLine="440" w:firstLineChars="200"/>
      </w:pPr>
      <w:r>
        <w:t>//</w:t>
      </w:r>
      <w:r>
        <w:t>捏了不能调教</w:t>
      </w:r>
      <w:r>
        <w:t>,</w:t>
      </w:r>
      <w:r>
        <w:t>不能改造</w:t>
      </w:r>
    </w:p>
    <w:p w:rsidR="00CC3AC9" w:rsidRDefault="008B4BC5" w14:paraId="3B369ABA" w14:textId="77777777">
      <w:pPr>
        <w:pStyle w:val="Heading2"/>
        <w:ind w:firstLine="640" w:firstLineChars="200"/>
      </w:pPr>
      <w:r>
        <w:t>人形</w:t>
      </w:r>
    </w:p>
    <w:p w:rsidR="00CC3AC9" w:rsidRDefault="008B4BC5" w14:paraId="3B369ABB" w14:textId="77777777">
      <w:pPr>
        <w:ind w:firstLine="440" w:firstLineChars="200"/>
      </w:pPr>
      <w:r>
        <w:t>一开始是各种机械，因为有些要在城市里运作，后来演变成机器人，但由于社会恐慌和一些事件，绝大部分的人形都被规定要有接近真人的外貌，甚至连军用人形都要。</w:t>
      </w:r>
    </w:p>
    <w:p w:rsidR="00CC3AC9" w:rsidRDefault="008B4BC5" w14:paraId="3B369ABC" w14:textId="77777777">
      <w:pPr>
        <w:ind w:firstLine="440" w:firstLineChars="200"/>
      </w:pPr>
      <w:r>
        <w:t>总的来说，就是</w:t>
      </w:r>
      <w:proofErr w:type="gramStart"/>
      <w:r>
        <w:t>对机娘</w:t>
      </w:r>
      <w:proofErr w:type="gramEnd"/>
      <w:r>
        <w:t>(</w:t>
      </w:r>
      <w:r>
        <w:t>的机体</w:t>
      </w:r>
      <w:r>
        <w:t>)</w:t>
      </w:r>
      <w:r>
        <w:t>的称呼。</w:t>
      </w:r>
    </w:p>
    <w:p w:rsidR="00CC3AC9" w:rsidRDefault="008B4BC5" w14:paraId="3B369ABD" w14:textId="77777777">
      <w:pPr>
        <w:ind w:firstLine="440" w:firstLineChars="200"/>
      </w:pPr>
      <w:r>
        <w:t>在性开放程度提高后，人形也被运用到性行业，高自定义化以及【耐久性】被人们所喜爱，当然，其价格非常昂贵。</w:t>
      </w:r>
    </w:p>
    <w:p w:rsidR="00CC3AC9" w:rsidRDefault="008B4BC5" w14:paraId="3B369ABE" w14:textId="77777777">
      <w:pPr>
        <w:jc w:val="center"/>
      </w:pPr>
      <w:commentRangeStart w:id="0"/>
      <w:r>
        <w:rPr>
          <w:noProof/>
        </w:rPr>
        <w:drawing>
          <wp:inline distT="0" distB="0" distL="0" distR="0" wp14:anchorId="3B369B3E" wp14:editId="3B369B3F">
            <wp:extent cx="3486150" cy="4455443"/>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1"/>
                    <a:srcRect/>
                    <a:stretch/>
                  </pic:blipFill>
                  <pic:spPr>
                    <a:xfrm>
                      <a:off x="0" y="0"/>
                      <a:ext cx="3486150" cy="4455443"/>
                    </a:xfrm>
                    <a:prstGeom prst="rect">
                      <a:avLst/>
                    </a:prstGeom>
                    <a:solidFill/>
                    <a:ln/>
                  </pic:spPr>
                </pic:pic>
              </a:graphicData>
            </a:graphic>
          </wp:inline>
        </w:drawing>
      </w:r>
      <w:commentRangeEnd w:id="0"/>
      <w:r>
        <w:commentReference w:id="0"/>
      </w:r>
    </w:p>
    <w:p w:rsidR="00CC3AC9" w:rsidRDefault="008B4BC5" w14:paraId="3B369ABF" w14:textId="77777777">
      <w:pPr>
        <w:jc w:val="center"/>
      </w:pPr>
      <w:r>
        <w:rPr>
          <w:noProof/>
        </w:rPr>
        <w:lastRenderedPageBreak/>
        <w:drawing>
          <wp:inline distT="0" distB="0" distL="0" distR="0" wp14:anchorId="3B369B40" wp14:editId="3B369B41">
            <wp:extent cx="3191049" cy="5381625"/>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rotWithShape="1">
                    <a:blip r:embed="rId25"/>
                    <a:srcRect/>
                    <a:stretch/>
                  </pic:blipFill>
                  <pic:spPr>
                    <a:xfrm>
                      <a:off x="0" y="0"/>
                      <a:ext cx="3191049" cy="5381625"/>
                    </a:xfrm>
                    <a:prstGeom prst="rect">
                      <a:avLst/>
                    </a:prstGeom>
                  </pic:spPr>
                </pic:pic>
              </a:graphicData>
            </a:graphic>
          </wp:inline>
        </w:drawing>
      </w:r>
    </w:p>
    <w:p w:rsidR="00CC3AC9" w:rsidRDefault="008B4BC5" w14:paraId="3B369AC0" w14:textId="77777777">
      <w:pPr>
        <w:pStyle w:val="Heading2"/>
        <w:ind w:firstLine="640" w:firstLineChars="200"/>
      </w:pPr>
      <w:r>
        <w:t>悬浮车以及空中铁道</w:t>
      </w:r>
    </w:p>
    <w:p w:rsidR="00CC3AC9" w:rsidRDefault="008B4BC5" w14:paraId="3B369AC1" w14:textId="77777777">
      <w:pPr>
        <w:ind w:firstLine="440" w:firstLineChars="200"/>
      </w:pPr>
      <w:r>
        <w:t>新时代的交通，利用超导磁悬浮技术和无线输电技术所实现的浮空载具，由于没有与地面之间的摩擦力，速度极快以及没有噪音。</w:t>
      </w:r>
    </w:p>
    <w:p w:rsidR="00CC3AC9" w:rsidRDefault="00CC3AC9" w14:paraId="3B369AC2" w14:textId="77777777">
      <w:pPr>
        <w:ind w:firstLine="440" w:firstLineChars="200"/>
      </w:pPr>
    </w:p>
    <w:p w:rsidR="00CC3AC9" w:rsidP="2A078CA3" w:rsidRDefault="008B4BC5" w14:paraId="3B369AC3" w14:textId="77777777" w14:noSpellErr="1">
      <w:pPr>
        <w:pStyle w:val="Heading1"/>
        <w:ind w:firstLine="420"/>
        <w:pPrChange w:author="紫 三死" w:date="2023-07-07T14:03:34.138Z">
          <w:pPr>
            <w:pStyle w:val="Heading1"/>
          </w:pPr>
        </w:pPrChange>
      </w:pPr>
      <w:r w:rsidR="2A078CA3">
        <w:rPr/>
        <w:t>人文社会</w:t>
      </w:r>
    </w:p>
    <w:p w:rsidR="00CC3AC9" w:rsidRDefault="008B4BC5" w14:paraId="3B369AC4" w14:textId="77777777">
      <w:r>
        <w:tab/>
      </w:r>
      <w:r>
        <w:t>由于科技发展和社会进步，人们从繁复的无意义劳动中解放，即使有生活最低保障，人们也愿意主动工作来获得更多享受。</w:t>
      </w:r>
    </w:p>
    <w:p w:rsidR="00CC3AC9" w:rsidRDefault="008B4BC5" w14:paraId="3B369AC5" w14:textId="77777777">
      <w:pPr>
        <w:pStyle w:val="Heading2"/>
        <w:ind w:firstLine="640" w:firstLineChars="200"/>
      </w:pPr>
      <w:r>
        <w:t>生活保障</w:t>
      </w:r>
    </w:p>
    <w:p w:rsidR="00CC3AC9" w:rsidRDefault="008B4BC5" w14:paraId="3B369AC6" w14:textId="77777777">
      <w:r>
        <w:tab/>
      </w:r>
      <w:r>
        <w:t>极低的能源代价令联盟实现了真正意义上的生活保障，即使不工作，人也能获得足够的资产去吃喝玩乐，但更高级的享受总是需要自己动手</w:t>
      </w:r>
      <w:r>
        <w:t>——</w:t>
      </w:r>
      <w:r>
        <w:t>正所谓各取所需、各尽所能。</w:t>
      </w:r>
    </w:p>
    <w:p w:rsidR="00CC3AC9" w:rsidRDefault="008B4BC5" w14:paraId="3B369AC7" w14:textId="77777777">
      <w:pPr>
        <w:pStyle w:val="Heading2"/>
        <w:ind w:firstLine="640" w:firstLineChars="200"/>
      </w:pPr>
      <w:r>
        <w:lastRenderedPageBreak/>
        <w:t>精神文化</w:t>
      </w:r>
    </w:p>
    <w:p w:rsidR="00CC3AC9" w:rsidRDefault="008B4BC5" w14:paraId="3B369AC8" w14:textId="77777777">
      <w:r>
        <w:tab/>
      </w:r>
      <w:r>
        <w:t>基本物质享受被满足后，人们开始最求更高的享受，甚至是刺激。这也间接导致了后面的性开放事件。</w:t>
      </w:r>
    </w:p>
    <w:p w:rsidR="00CC3AC9" w:rsidRDefault="008B4BC5" w14:paraId="3B369AC9" w14:textId="77777777">
      <w:r>
        <w:tab/>
      </w:r>
      <w:r>
        <w:t>人类的追求不再受限于有限的物质，这使得人们的目光转向了其他方面，包括而不限于科学研究、提高效率的生产实践、精神与思想的创作、哲学探究。</w:t>
      </w:r>
    </w:p>
    <w:p w:rsidR="00CC3AC9" w:rsidRDefault="008B4BC5" w14:paraId="3B369ACA" w14:textId="77777777">
      <w:r>
        <w:tab/>
      </w:r>
      <w:r>
        <w:t>当然除此之外，人们也会自然地追求身体的享受</w:t>
      </w:r>
      <w:r>
        <w:t>——</w:t>
      </w:r>
      <w:r>
        <w:t>但是化学极乐被认为是愚蠢的，由于其在最初以毒品的形式诞生时就无法剔除的可笑又可悲的成瘾性。</w:t>
      </w:r>
    </w:p>
    <w:p w:rsidR="00CC3AC9" w:rsidRDefault="008B4BC5" w14:paraId="3B369ACB" w14:textId="77777777">
      <w:pPr>
        <w:pStyle w:val="Heading2"/>
        <w:ind w:firstLine="640" w:firstLineChars="200"/>
      </w:pPr>
      <w:r>
        <w:t>企业</w:t>
      </w:r>
    </w:p>
    <w:p w:rsidR="00CC3AC9" w:rsidRDefault="008B4BC5" w14:paraId="3B369ACC" w14:textId="77777777">
      <w:r>
        <w:tab/>
      </w:r>
      <w:r>
        <w:t>企业并不是私人公司的性质，而是联盟为了激发人们竞争心以及科技进步的方案，不同企业各有所长，但大多数都是科研公司以及代理事务的办事所。</w:t>
      </w:r>
    </w:p>
    <w:p w:rsidR="00CC3AC9" w:rsidRDefault="008B4BC5" w14:paraId="3B369ACD" w14:textId="77777777">
      <w:r>
        <w:tab/>
      </w:r>
      <w:r>
        <w:t>总而言之，企业一词在可控核聚变实用后、人类社会的阶级以戏剧般的形式失去意义后，由于文化和易于理解的原因被保留下来，作为各类非协调性（管理）组织的统称。</w:t>
      </w:r>
    </w:p>
    <w:p w:rsidR="00CC3AC9" w:rsidRDefault="008B4BC5" w14:paraId="3B369ACE" w14:textId="77777777">
      <w:pPr>
        <w:pStyle w:val="Heading2"/>
        <w:ind w:firstLine="640" w:firstLineChars="200"/>
      </w:pPr>
      <w:r>
        <w:t>政府</w:t>
      </w:r>
    </w:p>
    <w:p w:rsidR="00CC3AC9" w:rsidRDefault="008B4BC5" w14:paraId="3B369ACF" w14:textId="77777777">
      <w:r>
        <w:tab/>
      </w:r>
      <w:r>
        <w:t>与企业相对的，承担协调管理职能的组织。政府一词出于易于理解的原因被保留下来，但实际上由于阶级关系的消亡，政府不再具有强制性和统治性，作为共同认同的协调机构，对事务办理、排班组织等任务提供服务。</w:t>
      </w:r>
    </w:p>
    <w:p w:rsidR="00CC3AC9" w:rsidRDefault="008B4BC5" w14:paraId="3B369AD0" w14:textId="77777777">
      <w:pPr>
        <w:pStyle w:val="Heading2"/>
      </w:pPr>
      <w:r>
        <w:t>联盟</w:t>
      </w:r>
    </w:p>
    <w:p w:rsidR="00CC3AC9" w:rsidRDefault="008B4BC5" w14:paraId="3B369AD1" w14:textId="77777777">
      <w:r>
        <w:tab/>
      </w:r>
      <w:r>
        <w:t>全名世界主义联盟，几乎与核聚变实用化同时成立的国际组织，一开始是各国共同组建用来讨论外交业务，国家利益和义务以及人道支援的组织，后来在核聚变带来的阶级关系崩塌的历史背景下，作为联系各国的纽带，其得到各国的支持强力的研发能力，实质上成为了超国家政府机构，并在若干年后最终成为了共产主义人类社会的共同认同和象征。</w:t>
      </w:r>
    </w:p>
    <w:p w:rsidR="00CC3AC9" w:rsidRDefault="008B4BC5" w14:paraId="3B369AD2" w14:textId="77777777">
      <w:r>
        <w:tab/>
      </w:r>
      <w:r>
        <w:t>以平等，自由，包容和共同进步等被称为四心的标准为核心思想。</w:t>
      </w:r>
    </w:p>
    <w:p w:rsidR="00CC3AC9" w:rsidRDefault="008B4BC5" w14:paraId="3B369AD3" w14:textId="77777777">
      <w:r>
        <w:tab/>
      </w:r>
      <w:r>
        <w:t>值得一提的是，由于共产主义的快速建立，人类探索宇宙的呼声和实践日益高涨，为了面对可能潜在的宇宙威胁，联盟拥有军事力量，因此事实上（或者说被忽视的，）它也可以依靠这支武力威胁当时诸国进行融合和统一。</w:t>
      </w:r>
    </w:p>
    <w:p w:rsidR="00CC3AC9" w:rsidRDefault="008B4BC5" w14:paraId="3B369AD4" w14:textId="77777777">
      <w:pPr>
        <w:jc w:val="center"/>
      </w:pPr>
      <w:r>
        <w:rPr>
          <w:noProof/>
        </w:rPr>
        <w:lastRenderedPageBreak/>
        <w:drawing>
          <wp:inline distT="0" distB="0" distL="0" distR="0" wp14:anchorId="3B369B42" wp14:editId="3B369B43">
            <wp:extent cx="5760085" cy="3840057"/>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rotWithShape="1">
                    <a:blip r:embed="rId26"/>
                    <a:stretch/>
                  </pic:blipFill>
                  <pic:spPr>
                    <a:xfrm>
                      <a:off x="0" y="0"/>
                      <a:ext cx="5760085" cy="3840057"/>
                    </a:xfrm>
                    <a:prstGeom prst="rect">
                      <a:avLst/>
                    </a:prstGeom>
                  </pic:spPr>
                </pic:pic>
              </a:graphicData>
            </a:graphic>
          </wp:inline>
        </w:drawing>
      </w:r>
    </w:p>
    <w:p w:rsidR="00CC3AC9" w:rsidRDefault="008B4BC5" w14:paraId="3B369AD5" w14:textId="77777777">
      <w:pPr>
        <w:pStyle w:val="Heading3"/>
        <w:ind w:firstLine="560" w:firstLineChars="200"/>
      </w:pPr>
      <w:r>
        <w:t>军事力量</w:t>
      </w:r>
      <w:r>
        <w:rPr>
          <w:noProof/>
        </w:rPr>
        <w:drawing>
          <wp:inline distT="0" distB="0" distL="0" distR="0" wp14:anchorId="3B369B44" wp14:editId="3B369B45">
            <wp:extent cx="5760085" cy="3226323"/>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7"/>
                    <a:stretch/>
                  </pic:blipFill>
                  <pic:spPr>
                    <a:xfrm>
                      <a:off x="0" y="0"/>
                      <a:ext cx="5760085" cy="3226323"/>
                    </a:xfrm>
                    <a:prstGeom prst="rect">
                      <a:avLst/>
                    </a:prstGeom>
                  </pic:spPr>
                </pic:pic>
              </a:graphicData>
            </a:graphic>
          </wp:inline>
        </w:drawing>
      </w:r>
    </w:p>
    <w:p w:rsidR="00CC3AC9" w:rsidRDefault="008B4BC5" w14:paraId="3B369AD6" w14:textId="77777777">
      <w:r>
        <w:tab/>
      </w:r>
      <w:r>
        <w:t>在岛边缘巡逻的岸防炮列车</w:t>
      </w:r>
    </w:p>
    <w:p w:rsidR="00CC3AC9" w:rsidRDefault="008B4BC5" w14:paraId="3B369AD7" w14:textId="77777777">
      <w:pPr>
        <w:pStyle w:val="Heading3"/>
        <w:ind w:firstLine="560" w:firstLineChars="200"/>
      </w:pPr>
      <w:r>
        <w:t>社会阶级</w:t>
      </w:r>
    </w:p>
    <w:p w:rsidR="00CC3AC9" w:rsidRDefault="008B4BC5" w14:paraId="3B369AD8" w14:textId="77777777">
      <w:r>
        <w:tab/>
      </w:r>
      <w:r>
        <w:t>由于阶级的消亡，某种类似共产主义的形式在这个世界实行，而作为阶级统治工具的法律自然业已消失。</w:t>
      </w:r>
    </w:p>
    <w:p w:rsidR="00CC3AC9" w:rsidRDefault="008B4BC5" w14:paraId="3B369AD9" w14:textId="77777777">
      <w:r>
        <w:lastRenderedPageBreak/>
        <w:tab/>
      </w:r>
      <w:r>
        <w:t>人人平等，不仅仅是阶级上的，也是身份和其他所有意义上的。</w:t>
      </w:r>
      <w:r>
        <w:tab/>
      </w:r>
    </w:p>
    <w:p w:rsidR="00CC3AC9" w:rsidRDefault="008B4BC5" w14:paraId="3B369ADA" w14:textId="77777777">
      <w:pPr>
        <w:ind w:firstLine="440" w:firstLineChars="200"/>
      </w:pPr>
      <w:r>
        <w:t>虽然联盟奉行平等，但也支持自由，例如在得到对方同意时，什么</w:t>
      </w:r>
      <w:r>
        <w:t>play</w:t>
      </w:r>
      <w:r>
        <w:t>都是可以接受的。甚至，人们可以把自己的人权交给另一人处理，以表自己的爱或忠诚。这并不违反前文所说的人人平等，因为这并非构成真正的阶级关系，与其说这可能形成某种过去的奴隶制或是其他制度，不如说是一种生活情趣。</w:t>
      </w:r>
    </w:p>
    <w:p w:rsidR="00CC3AC9" w:rsidRDefault="008B4BC5" w14:paraId="3B369ADB" w14:textId="77777777">
      <w:pPr>
        <w:pStyle w:val="Heading1"/>
      </w:pPr>
      <w:r>
        <w:t>企业</w:t>
      </w:r>
    </w:p>
    <w:p w:rsidR="00CC3AC9" w:rsidRDefault="008B4BC5" w14:paraId="3B369ADC" w14:textId="77777777">
      <w:pPr>
        <w:pStyle w:val="Heading2"/>
        <w:ind w:firstLine="640" w:firstLineChars="200"/>
      </w:pPr>
      <w:r>
        <w:t>顶点</w:t>
      </w:r>
      <w:r>
        <w:t>APEX</w:t>
      </w:r>
    </w:p>
    <w:p w:rsidR="00CC3AC9" w:rsidRDefault="008B4BC5" w14:paraId="3B369ADD" w14:textId="77777777">
      <w:r>
        <w:rPr>
          <w:noProof/>
        </w:rPr>
        <w:drawing>
          <wp:inline distT="0" distB="0" distL="0" distR="0" wp14:anchorId="3B369B46" wp14:editId="3B369B47">
            <wp:extent cx="1666875" cy="166687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rotWithShape="1">
                    <a:blip r:embed="rId28"/>
                    <a:srcRect/>
                    <a:stretch/>
                  </pic:blipFill>
                  <pic:spPr>
                    <a:xfrm>
                      <a:off x="0" y="0"/>
                      <a:ext cx="1666875" cy="1666875"/>
                    </a:xfrm>
                    <a:prstGeom prst="rect">
                      <a:avLst/>
                    </a:prstGeom>
                  </pic:spPr>
                </pic:pic>
              </a:graphicData>
            </a:graphic>
          </wp:inline>
        </w:drawing>
      </w:r>
    </w:p>
    <w:p w:rsidR="00CC3AC9" w:rsidRDefault="008B4BC5" w14:paraId="3B369ADE" w14:textId="77777777">
      <w:r>
        <w:tab/>
      </w:r>
      <w:r>
        <w:t>理想城本土研究所，几乎聚集了最强的研究人员们，利用了能量散逸模型推导出了能量聚合模型，研发出了联盟的独家技术，可塑性能量立场（能量</w:t>
      </w:r>
      <w:proofErr w:type="gramStart"/>
      <w:r>
        <w:t>盾</w:t>
      </w:r>
      <w:proofErr w:type="gramEnd"/>
      <w:r>
        <w:t>），彻底使理想城成为不惧任何外敌的堡垒。</w:t>
      </w:r>
      <w:r>
        <w:t>APEX</w:t>
      </w:r>
      <w:r>
        <w:t>的标语是</w:t>
      </w:r>
      <w:r>
        <w:t>“</w:t>
      </w:r>
      <w:r>
        <w:t>是我们塑造了理想城，使其达至顶点</w:t>
      </w:r>
      <w:r>
        <w:t>”</w:t>
      </w:r>
    </w:p>
    <w:p w:rsidR="00CC3AC9" w:rsidRDefault="008B4BC5" w14:paraId="3B369ADF" w14:textId="77777777">
      <w:r>
        <w:tab/>
      </w:r>
      <w:r>
        <w:t>现在专注研发前沿科技和各种军用应用，市面上很少有顶点的产品，除非是已经解禁或者落后淘汰了的。</w:t>
      </w:r>
    </w:p>
    <w:p w:rsidR="00CC3AC9" w:rsidRDefault="008B4BC5" w14:paraId="3B369AE0" w14:textId="77777777">
      <w:pPr>
        <w:pStyle w:val="Heading2"/>
        <w:ind w:firstLine="640" w:firstLineChars="200"/>
      </w:pPr>
      <w:r>
        <w:t>最终生命</w:t>
      </w:r>
      <w:proofErr w:type="spellStart"/>
      <w:r>
        <w:t>UltiLife</w:t>
      </w:r>
      <w:proofErr w:type="spellEnd"/>
      <w:r>
        <w:t xml:space="preserve"> Company Limited</w:t>
      </w:r>
    </w:p>
    <w:p w:rsidR="00CC3AC9" w:rsidRDefault="008B4BC5" w14:paraId="3B369AE1" w14:textId="77777777">
      <w:r>
        <w:rPr>
          <w:noProof/>
        </w:rPr>
        <w:drawing>
          <wp:inline distT="0" distB="0" distL="0" distR="0" wp14:anchorId="3B369B48" wp14:editId="3B369B49">
            <wp:extent cx="2381250" cy="137160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rotWithShape="1">
                    <a:blip r:embed="rId29"/>
                    <a:stretch/>
                  </pic:blipFill>
                  <pic:spPr>
                    <a:xfrm>
                      <a:off x="0" y="0"/>
                      <a:ext cx="2381250" cy="1371600"/>
                    </a:xfrm>
                    <a:prstGeom prst="rect">
                      <a:avLst/>
                    </a:prstGeom>
                  </pic:spPr>
                </pic:pic>
              </a:graphicData>
            </a:graphic>
          </wp:inline>
        </w:drawing>
      </w:r>
    </w:p>
    <w:p w:rsidR="00CC3AC9" w:rsidRDefault="008B4BC5" w14:paraId="3B369AE2" w14:textId="77777777">
      <w:r>
        <w:tab/>
      </w:r>
      <w:r>
        <w:t>专注于研究生物科技的老牌企业，几乎所有的医疗服务和生物科技研究都有最终生命的参与。在性开放后，它的产品无一差评。在每一次思想开放后总能放出一大堆新的产品，似乎早在偷偷研究？不过其实力不必质疑。</w:t>
      </w:r>
    </w:p>
    <w:p w:rsidR="00CC3AC9" w:rsidRDefault="008B4BC5" w14:paraId="3B369AE3" w14:textId="77777777">
      <w:r>
        <w:t>”</w:t>
      </w:r>
      <w:r>
        <w:t>从危险药物到性爱人形，每次你去</w:t>
      </w:r>
      <w:proofErr w:type="gramStart"/>
      <w:r>
        <w:t>逛最终</w:t>
      </w:r>
      <w:proofErr w:type="gramEnd"/>
      <w:r>
        <w:t>生命的商城总会不自觉地往购物车塞一大堆东西。</w:t>
      </w:r>
      <w:r>
        <w:t>“</w:t>
      </w:r>
    </w:p>
    <w:p w:rsidR="00CC3AC9" w:rsidRDefault="00CC3AC9" w14:paraId="3B369AE4" w14:textId="77777777"/>
    <w:p w:rsidR="00CC3AC9" w:rsidRDefault="008B4BC5" w14:paraId="3B369AE5" w14:textId="77777777">
      <w:pPr>
        <w:pStyle w:val="Heading2"/>
        <w:ind w:firstLine="640" w:firstLineChars="200"/>
      </w:pPr>
      <w:r>
        <w:lastRenderedPageBreak/>
        <w:t>42</w:t>
      </w:r>
      <w:hyperlink w:tgtFrame="dlt" w:history="1" r:id="rId30">
        <w:r>
          <w:rPr>
            <w:rStyle w:val="Hyperlink"/>
          </w:rPr>
          <w:t>L.A.B.</w:t>
        </w:r>
      </w:hyperlink>
    </w:p>
    <w:p w:rsidR="00CC3AC9" w:rsidRDefault="008B4BC5" w14:paraId="3B369AE6" w14:textId="77777777">
      <w:r>
        <w:rPr>
          <w:noProof/>
        </w:rPr>
        <w:drawing>
          <wp:inline distT="0" distB="0" distL="0" distR="0" wp14:anchorId="3B369B4A" wp14:editId="3B369B4B">
            <wp:extent cx="1676400" cy="213130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31"/>
                    <a:srcRect/>
                    <a:stretch/>
                  </pic:blipFill>
                  <pic:spPr>
                    <a:xfrm>
                      <a:off x="0" y="0"/>
                      <a:ext cx="1676400" cy="2131303"/>
                    </a:xfrm>
                    <a:prstGeom prst="rect">
                      <a:avLst/>
                    </a:prstGeom>
                  </pic:spPr>
                </pic:pic>
              </a:graphicData>
            </a:graphic>
          </wp:inline>
        </w:drawing>
      </w:r>
    </w:p>
    <w:p w:rsidR="00CC3AC9" w:rsidRDefault="008B4BC5" w14:paraId="3B369AE7" w14:textId="77777777">
      <w:r>
        <w:tab/>
      </w:r>
      <w:r>
        <w:t>虽然研究能力是万年老二，但它的科技应用能力十分强大，从人形到超算，总能研发出新功能或者更贴合大众品味的用品。市面上最广泛使用的产品大多数是从</w:t>
      </w:r>
      <w:r>
        <w:t>42lab</w:t>
      </w:r>
      <w:r>
        <w:t>中研发的，如果你不是非常富有，我想你的选择总会是他们。</w:t>
      </w:r>
    </w:p>
    <w:p w:rsidR="00CC3AC9" w:rsidRDefault="008B4BC5" w14:paraId="3B369AE8" w14:textId="77777777">
      <w:pPr>
        <w:pStyle w:val="Heading2"/>
        <w:ind w:firstLine="640" w:firstLineChars="200"/>
      </w:pPr>
      <w:r>
        <w:t>东风</w:t>
      </w:r>
      <w:hyperlink w:tgtFrame="dlt" w:history="1" r:id="rId32">
        <w:r>
          <w:rPr>
            <w:rStyle w:val="Hyperlink"/>
          </w:rPr>
          <w:t>D.F.</w:t>
        </w:r>
      </w:hyperlink>
    </w:p>
    <w:p w:rsidR="00CC3AC9" w:rsidRDefault="008B4BC5" w14:paraId="3B369AE9" w14:textId="77777777">
      <w:r>
        <w:tab/>
      </w:r>
      <w:r>
        <w:rPr/>
        <w:t>地表最强军企，转移总部到了理想城后一路飞速发展，研发出了各种用途的军工产物。海，陆，空，攻防武器，再到现在大热的太空作战平台，他们都是领先的，几乎成为了理想城官方的军部研发所。</w:t>
      </w:r>
    </w:p>
    <w:p w:rsidR="64ABEB0F" w:rsidP="64ABEB0F" w:rsidRDefault="64ABEB0F" w14:paraId="3CAD52EC" w14:textId="24069FFD">
      <w:pPr>
        <w:pStyle w:val="Heading2"/>
        <w:ind w:firstLine="420"/>
      </w:pPr>
      <w:r w:rsidR="64ABEB0F">
        <w:rPr/>
        <w:t>绯色幻想</w:t>
      </w:r>
    </w:p>
    <w:p w:rsidR="00CC3AC9" w:rsidP="64ABEB0F" w:rsidRDefault="008B4BC5" w14:paraId="3B369AEB" w14:textId="04845301">
      <w:pPr>
        <w:pStyle w:val="Normal"/>
      </w:pPr>
      <w:r>
        <w:tab/>
      </w:r>
      <w:r>
        <w:rPr/>
        <w:t>性开放后成立的新企业，主要服务于性行业，由药物研究发家，后来涉及到性玩具开发以及超前</w:t>
      </w:r>
      <w:r>
        <w:rPr/>
        <w:t>xp</w:t>
      </w:r>
      <w:r>
        <w:rPr/>
        <w:t>研究。在物质富裕的理想城中，性成为一项平凡的娱乐活动，随着社会发展，普通的性爱已经满足不了人</w:t>
      </w:r>
      <w:ins w:author="紫 三死" w:date="2023-07-07T13:50:27.593Z" w:id="1201096170">
        <w:r w:rsidR="64ABEB0F">
          <w:t xml:space="preserve"> </w:t>
        </w:r>
      </w:ins>
      <w:r>
        <w:rPr/>
        <w:t>们了，这时候</w:t>
      </w:r>
      <w:r w:rsidR="64ABEB0F">
        <w:rPr/>
        <w:t>绯色</w:t>
      </w:r>
      <w:r>
        <w:rPr/>
        <w:t>的产品从曾经的无人问津变成了时代潮流。</w:t>
      </w:r>
    </w:p>
    <w:p w:rsidR="00CC3AC9" w:rsidRDefault="008B4BC5" w14:paraId="3B369AEC" w14:textId="77777777">
      <w:r>
        <w:tab/>
      </w:r>
      <w:r>
        <w:rPr>
          <w:b/>
        </w:rPr>
        <w:t>快感，刺激，自我突破。</w:t>
      </w:r>
    </w:p>
    <w:p w:rsidR="00CC3AC9" w:rsidRDefault="008B4BC5" w14:paraId="3B369AED" w14:textId="77777777">
      <w:pPr>
        <w:pStyle w:val="Heading2"/>
        <w:ind w:firstLine="640" w:firstLineChars="200"/>
      </w:pPr>
      <w:r>
        <w:lastRenderedPageBreak/>
        <w:t>火神重工</w:t>
      </w:r>
      <w:r>
        <w:t>СВАРОГ</w:t>
      </w:r>
    </w:p>
    <w:p w:rsidR="00CC3AC9" w:rsidRDefault="008B4BC5" w14:paraId="3B369AEE" w14:textId="77777777">
      <w:r>
        <w:tab/>
      </w:r>
      <w:r>
        <w:rPr>
          <w:noProof/>
        </w:rPr>
        <w:drawing>
          <wp:inline distT="0" distB="0" distL="0" distR="0" wp14:anchorId="3B369B4C" wp14:editId="3B369B4D">
            <wp:extent cx="1981200" cy="237172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rotWithShape="1">
                    <a:blip r:embed="rId33"/>
                    <a:srcRect/>
                    <a:stretch/>
                  </pic:blipFill>
                  <pic:spPr>
                    <a:xfrm>
                      <a:off x="0" y="0"/>
                      <a:ext cx="1981200" cy="2371725"/>
                    </a:xfrm>
                    <a:prstGeom prst="rect">
                      <a:avLst/>
                    </a:prstGeom>
                    <a:solidFill/>
                    <a:ln/>
                  </pic:spPr>
                </pic:pic>
              </a:graphicData>
            </a:graphic>
          </wp:inline>
        </w:drawing>
      </w:r>
    </w:p>
    <w:p w:rsidR="00CC3AC9" w:rsidRDefault="008B4BC5" w14:paraId="3B369AEF" w14:textId="77777777">
      <w:pPr>
        <w:ind w:firstLine="440" w:firstLineChars="200"/>
      </w:pPr>
      <w:r>
        <w:t>能源巨头，核聚变成功研发的一大功臣，在基建和大型机械设施方面同样不可小觑。太空</w:t>
      </w:r>
      <w:proofErr w:type="gramStart"/>
      <w:r>
        <w:t>居住站</w:t>
      </w:r>
      <w:proofErr w:type="gramEnd"/>
      <w:r>
        <w:t>以及轨道粒子加速器是他们接下来的大型计划，影响着每一个人的未来。</w:t>
      </w:r>
    </w:p>
    <w:p w:rsidR="00CC3AC9" w:rsidRDefault="008B4BC5" w14:paraId="3B369AF0" w14:textId="77777777">
      <w:pPr>
        <w:pStyle w:val="Heading2"/>
        <w:ind w:firstLine="640" w:firstLineChars="200"/>
      </w:pPr>
      <w:r>
        <w:t>铁血工造</w:t>
      </w:r>
      <w:r>
        <w:t>SANGVIS FERRI</w:t>
      </w:r>
    </w:p>
    <w:p w:rsidR="00CC3AC9" w:rsidRDefault="008B4BC5" w14:paraId="3B369AF1" w14:textId="77777777">
      <w:r>
        <w:tab/>
      </w:r>
      <w:r>
        <w:rPr>
          <w:noProof/>
        </w:rPr>
        <w:drawing>
          <wp:inline distT="0" distB="0" distL="0" distR="0" wp14:anchorId="3B369B4E" wp14:editId="3B369B4F">
            <wp:extent cx="2209800" cy="2159290"/>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rotWithShape="1">
                    <a:blip r:embed="rId34"/>
                    <a:srcRect/>
                    <a:stretch/>
                  </pic:blipFill>
                  <pic:spPr>
                    <a:xfrm>
                      <a:off x="0" y="0"/>
                      <a:ext cx="2209800" cy="2159290"/>
                    </a:xfrm>
                    <a:prstGeom prst="rect">
                      <a:avLst/>
                    </a:prstGeom>
                  </pic:spPr>
                </pic:pic>
              </a:graphicData>
            </a:graphic>
          </wp:inline>
        </w:drawing>
      </w:r>
    </w:p>
    <w:p w:rsidR="00CC3AC9" w:rsidRDefault="008B4BC5" w14:paraId="3B369AF2" w14:textId="77777777">
      <w:pPr>
        <w:ind w:firstLine="440" w:firstLineChars="200"/>
      </w:pPr>
      <w:r>
        <w:t>理想城本土企业，在军事研究解放后，立即收集一批人才着力研究颠覆战争的力量。后来其高性能机器人和塌缩</w:t>
      </w:r>
      <w:proofErr w:type="gramStart"/>
      <w:r>
        <w:t>液技术</w:t>
      </w:r>
      <w:proofErr w:type="gramEnd"/>
      <w:r>
        <w:t>确实证明了它的实力。后来专注于战争人形。</w:t>
      </w:r>
    </w:p>
    <w:p w:rsidR="00CC3AC9" w:rsidRDefault="008B4BC5" w14:paraId="3B369AF3" w14:textId="77777777">
      <w:pPr>
        <w:pStyle w:val="Heading2"/>
        <w:ind w:firstLine="640" w:firstLineChars="200"/>
      </w:pPr>
      <w:r>
        <w:lastRenderedPageBreak/>
        <w:t>赛博传媒</w:t>
      </w:r>
      <w:r>
        <w:t>CYBER MEDIA</w:t>
      </w:r>
    </w:p>
    <w:p w:rsidR="00CC3AC9" w:rsidRDefault="008B4BC5" w14:paraId="3B369AF4" w14:textId="77777777">
      <w:r>
        <w:rPr>
          <w:noProof/>
        </w:rPr>
        <w:drawing>
          <wp:inline distT="0" distB="0" distL="0" distR="0" wp14:anchorId="3B369B50" wp14:editId="3B369B51">
            <wp:extent cx="2419350" cy="1762125"/>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5"/>
                    <a:stretch/>
                  </pic:blipFill>
                  <pic:spPr>
                    <a:xfrm>
                      <a:off x="0" y="0"/>
                      <a:ext cx="2419350" cy="1762125"/>
                    </a:xfrm>
                    <a:prstGeom prst="rect">
                      <a:avLst/>
                    </a:prstGeom>
                  </pic:spPr>
                </pic:pic>
              </a:graphicData>
            </a:graphic>
          </wp:inline>
        </w:drawing>
      </w:r>
    </w:p>
    <w:p w:rsidR="00CC3AC9" w:rsidRDefault="008B4BC5" w14:paraId="3B369AF5" w14:textId="77777777">
      <w:r>
        <w:tab/>
      </w:r>
      <w:r>
        <w:t>就</w:t>
      </w:r>
      <w:proofErr w:type="gramStart"/>
      <w:r>
        <w:t>像名字</w:t>
      </w:r>
      <w:proofErr w:type="gramEnd"/>
      <w:r>
        <w:t>一样，是一个娱乐平台，本身并不主动参与创作，但后来其体量以及财力让其轻易地垄断了所有娱乐途径。</w:t>
      </w:r>
    </w:p>
    <w:p w:rsidR="00CC3AC9" w:rsidRDefault="008B4BC5" w14:paraId="3B369AF6" w14:textId="77777777">
      <w:pPr>
        <w:pStyle w:val="Heading2"/>
        <w:ind w:firstLine="640" w:firstLineChars="200"/>
      </w:pPr>
      <w:r>
        <w:t>环球事务</w:t>
      </w:r>
      <w:r>
        <w:t>UNIVERSAL ANYTHING SERVICES</w:t>
      </w:r>
    </w:p>
    <w:p w:rsidR="00CC3AC9" w:rsidRDefault="008B4BC5" w14:paraId="3B369AF7" w14:textId="77777777">
      <w:r>
        <w:rPr>
          <w:noProof/>
        </w:rPr>
        <w:drawing>
          <wp:inline distT="0" distB="0" distL="0" distR="0" wp14:anchorId="3B369B52" wp14:editId="3B369B53">
            <wp:extent cx="2286000" cy="2286000"/>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rotWithShape="1">
                    <a:blip r:embed="rId36"/>
                    <a:stretch/>
                  </pic:blipFill>
                  <pic:spPr>
                    <a:xfrm>
                      <a:off x="0" y="0"/>
                      <a:ext cx="2286000" cy="2286000"/>
                    </a:xfrm>
                    <a:prstGeom prst="rect">
                      <a:avLst/>
                    </a:prstGeom>
                  </pic:spPr>
                </pic:pic>
              </a:graphicData>
            </a:graphic>
          </wp:inline>
        </w:drawing>
      </w:r>
    </w:p>
    <w:p w:rsidR="00CC3AC9" w:rsidRDefault="008B4BC5" w14:paraId="3B369AF8" w14:textId="77777777">
      <w:r>
        <w:tab/>
      </w:r>
      <w:r>
        <w:t>事务代理商，几乎所有业务都有涉及，什么都能帮到你，当然，这是有代价的。</w:t>
      </w:r>
    </w:p>
    <w:p w:rsidR="00CC3AC9" w:rsidRDefault="008B4BC5" w14:paraId="3B369AF9" w14:textId="77777777">
      <w:pPr>
        <w:pStyle w:val="Heading2"/>
        <w:ind w:firstLine="640" w:firstLineChars="200"/>
      </w:pPr>
      <w:r>
        <w:t>艾斯忒拉研究所</w:t>
      </w:r>
      <w:r>
        <w:t xml:space="preserve"> Astra Lab</w:t>
      </w:r>
    </w:p>
    <w:p w:rsidR="00CC3AC9" w:rsidRDefault="008B4BC5" w14:paraId="3B369AFA" w14:textId="77777777">
      <w:pPr>
        <w:ind w:firstLine="440" w:firstLineChars="200"/>
      </w:pPr>
      <w:r>
        <w:t>代表</w:t>
      </w:r>
      <w:r>
        <w:t>LOGO</w:t>
      </w:r>
      <w:r>
        <w:t>为传统故事中金发白肤的高等妖精的少女为形象的研究所。其主要成员以涩涩为共同点聚集在一起，研究的方向从自然科学到社会科学到文学与哲学</w:t>
      </w:r>
      <w:proofErr w:type="gramStart"/>
      <w:r>
        <w:t>创作再</w:t>
      </w:r>
      <w:proofErr w:type="gramEnd"/>
      <w:r>
        <w:t>到生活用品与涩涩用品生产，乃至于医疗设备、交通设备等一应俱全。</w:t>
      </w:r>
    </w:p>
    <w:p w:rsidR="00CC3AC9" w:rsidRDefault="008B4BC5" w14:paraId="3B369AFB" w14:textId="77777777">
      <w:pPr>
        <w:ind w:firstLine="440" w:firstLineChars="200"/>
      </w:pPr>
      <w:r>
        <w:t>旗下还有教育机构和同好会等多个子组织，与其说是传统意义的企业，更接近</w:t>
      </w:r>
      <w:proofErr w:type="gramStart"/>
      <w:r>
        <w:t>于具备</w:t>
      </w:r>
      <w:proofErr w:type="gramEnd"/>
      <w:r>
        <w:t>部分企业特性与能力的爱好者集团或论坛。</w:t>
      </w:r>
    </w:p>
    <w:p w:rsidR="00CC3AC9" w:rsidRDefault="008B4BC5" w14:paraId="3B369AFC" w14:textId="77777777">
      <w:pPr>
        <w:ind w:firstLine="440" w:firstLineChars="200"/>
        <w:rPr>
          <w:i/>
        </w:rPr>
      </w:pPr>
      <w:r>
        <w:rPr>
          <w:i/>
        </w:rPr>
        <w:t>“</w:t>
      </w:r>
      <w:r>
        <w:rPr>
          <w:i/>
        </w:rPr>
        <w:t>一切源于涩涩，一切为了大家，妖精之羽，幻想之家</w:t>
      </w:r>
      <w:r>
        <w:rPr>
          <w:i/>
        </w:rPr>
        <w:t>”</w:t>
      </w:r>
    </w:p>
    <w:p w:rsidR="00CC3AC9" w:rsidRDefault="008B4BC5" w14:paraId="3B369AFD" w14:textId="77777777">
      <w:pPr>
        <w:pStyle w:val="Heading2"/>
        <w:ind w:firstLine="640" w:firstLineChars="200"/>
      </w:pPr>
      <w:r>
        <w:t>阿耳忒弥斯药店</w:t>
      </w:r>
    </w:p>
    <w:p w:rsidR="00CC3AC9" w:rsidRDefault="008B4BC5" w14:paraId="3B369AFE" w14:textId="77777777">
      <w:pPr>
        <w:ind w:firstLine="440" w:firstLineChars="200"/>
      </w:pPr>
      <w:r>
        <w:t>一家不知何时出现的小药店，似乎卖着一些不只是药的奇怪东西。</w:t>
      </w:r>
    </w:p>
    <w:p w:rsidR="00CC3AC9" w:rsidRDefault="008B4BC5" w14:paraId="3B369AFF" w14:textId="77777777">
      <w:pPr>
        <w:ind w:firstLine="440" w:firstLineChars="200"/>
      </w:pPr>
      <w:r>
        <w:lastRenderedPageBreak/>
        <w:t>“</w:t>
      </w:r>
      <w:r>
        <w:t>为什么药店要叫这个名字？你看咱们像正常药店吗？</w:t>
      </w:r>
      <w:r>
        <w:t>”</w:t>
      </w:r>
    </w:p>
    <w:p w:rsidR="00CC3AC9" w:rsidRDefault="00CC3AC9" w14:paraId="3B369B00" w14:textId="77777777">
      <w:pPr>
        <w:ind w:firstLine="440" w:firstLineChars="200"/>
      </w:pPr>
    </w:p>
    <w:p w:rsidR="00CC3AC9" w:rsidRDefault="008B4BC5" w14:paraId="3B369B01" w14:textId="77777777">
      <w:r>
        <w:t>//</w:t>
      </w:r>
      <w:r>
        <w:t>来多一点和联想一下游戏怎么出现来表现背景</w:t>
      </w:r>
    </w:p>
    <w:p w:rsidR="00CC3AC9" w:rsidRDefault="00CC3AC9" w14:paraId="3B369B02" w14:textId="77777777"/>
    <w:p w:rsidR="00CC3AC9" w:rsidRDefault="008B4BC5" w14:paraId="3B369B03" w14:textId="77777777">
      <w:pPr>
        <w:pStyle w:val="Heading1"/>
      </w:pPr>
      <w:r>
        <w:t>性开放</w:t>
      </w:r>
    </w:p>
    <w:p w:rsidR="00CC3AC9" w:rsidRDefault="008B4BC5" w14:paraId="3B369B04" w14:textId="77777777">
      <w:r>
        <w:tab/>
      </w:r>
      <w:r>
        <w:t>世界最顶尖的人才们，享乐主义，自由，包容的多方面影响，过去受限于物质追求的人的欲望转向了其他方面，除了求知欲（科研）、创造欲（创客）和对于自身价值的追求（哲学和精神文化建设者），当然也包括性。</w:t>
      </w:r>
    </w:p>
    <w:p w:rsidR="00CC3AC9" w:rsidRDefault="008B4BC5" w14:paraId="3B369B05" w14:textId="77777777">
      <w:pPr>
        <w:ind w:firstLine="440" w:firstLineChars="200"/>
      </w:pPr>
      <w:r>
        <w:t>与自发在社会上蔚然成风的前几者不同，性文化的发展因为社会、文化、伦理等多方面的原因，人们羞于将之摆上台面。但是这一诉求既然诞生，总有被所有人重视和共识的一刻。最终，一个以涩涩万岁为信条的一个组织，集合了各方面的人才，在社交网络中占据了相当的热度，也由于这个契机，性文化的议题登上了联盟议程。</w:t>
      </w:r>
    </w:p>
    <w:p w:rsidR="00CC3AC9" w:rsidRDefault="008B4BC5" w14:paraId="3B369B06" w14:textId="77777777">
      <w:r>
        <w:tab/>
      </w:r>
      <w:r>
        <w:t>联盟顺应民意，秉承包容的思想发布了议案，宣扬性开放，包括但不限于允许各种性行为（双方同意），公众性行为（不影响大众）和性爱娃娃合法化。</w:t>
      </w:r>
    </w:p>
    <w:p w:rsidR="00CC3AC9" w:rsidRDefault="008B4BC5" w14:paraId="3B369B07" w14:textId="77777777">
      <w:pPr>
        <w:pStyle w:val="Heading2"/>
        <w:ind w:firstLine="640" w:firstLineChars="200"/>
      </w:pPr>
      <w:r>
        <w:t>性约束法案</w:t>
      </w:r>
    </w:p>
    <w:p w:rsidR="00CC3AC9" w:rsidRDefault="008B4BC5" w14:paraId="3B369B08" w14:textId="77777777">
      <w:r>
        <w:tab/>
      </w:r>
      <w:r>
        <w:t>对于性过于放纵的态度也引发了后果，社会一度出现了多种人们接受不了的性暴力事件，性约束法案作为补充法被迅速发布，规定了性行为最低年龄，加强性教育等内容，在不推翻性开放议案的前提下划清了基于伦理和道德的底线。这也再次加速了人们的性开放，解放了更多</w:t>
      </w:r>
      <w:proofErr w:type="spellStart"/>
      <w:r>
        <w:t>xp</w:t>
      </w:r>
      <w:proofErr w:type="spellEnd"/>
      <w:r>
        <w:t>。</w:t>
      </w:r>
    </w:p>
    <w:p w:rsidR="00CC3AC9" w:rsidRDefault="008B4BC5" w14:paraId="3B369B09" w14:textId="77777777">
      <w:pPr>
        <w:pStyle w:val="Heading1"/>
      </w:pPr>
      <w:r>
        <w:t>魔法少女</w:t>
      </w:r>
    </w:p>
    <w:p w:rsidR="00CC3AC9" w:rsidRDefault="008B4BC5" w14:paraId="3B369B0A" w14:textId="77777777">
      <w:pPr>
        <w:ind w:firstLine="440" w:firstLineChars="200"/>
      </w:pPr>
      <w:r>
        <w:t>从</w:t>
      </w:r>
      <w:proofErr w:type="gramStart"/>
      <w:r>
        <w:t>妖精界来的</w:t>
      </w:r>
      <w:proofErr w:type="gramEnd"/>
      <w:r>
        <w:t>光之妖精和暗之妖精可以附身少女们让她们变成魔法少女，使用魔法的力量。魔法少女在科学理论下的原理尚未解明。少女们隐藏着这个身份在城市中活动着。</w:t>
      </w:r>
    </w:p>
    <w:p w:rsidR="00CC3AC9" w:rsidRDefault="00CC3AC9" w14:paraId="3B369B0B" w14:textId="77777777"/>
    <w:p w:rsidR="00CC3AC9" w:rsidRDefault="00CC3AC9" w14:paraId="3B369B0C" w14:textId="77777777">
      <w:pPr>
        <w:pStyle w:val="Title"/>
        <w:jc w:val="left"/>
      </w:pPr>
    </w:p>
    <w:p w:rsidR="00CC3AC9" w:rsidRDefault="008B4BC5" w14:paraId="3B369B0D" w14:textId="77777777">
      <w:pPr>
        <w:pStyle w:val="Title"/>
      </w:pPr>
      <w:r>
        <w:t>讨论</w:t>
      </w:r>
    </w:p>
    <w:p w:rsidR="00CC3AC9" w:rsidRDefault="00CC3AC9" w14:paraId="3B369B0E" w14:textId="77777777"/>
    <w:p w:rsidR="00CC3AC9" w:rsidRDefault="008B4BC5" w14:paraId="3B369B0F" w14:textId="77777777">
      <w:r>
        <w:t>//</w:t>
      </w:r>
      <w:r>
        <w:t>这个最好要和搞色色和游戏进程联系起来</w:t>
      </w:r>
      <w:r>
        <w:t>,</w:t>
      </w:r>
      <w:r>
        <w:t>就是每个地方有什么建筑</w:t>
      </w:r>
      <w:r>
        <w:t>,</w:t>
      </w:r>
      <w:r>
        <w:t>功能之类的</w:t>
      </w:r>
      <w:r>
        <w:t>,</w:t>
      </w:r>
      <w:r>
        <w:t>大体上的可</w:t>
      </w:r>
      <w:r>
        <w:lastRenderedPageBreak/>
        <w:t>以先写</w:t>
      </w:r>
      <w:r>
        <w:t>,</w:t>
      </w:r>
      <w:r>
        <w:t>不是分区划吗</w:t>
      </w:r>
      <w:r>
        <w:t>?//</w:t>
      </w:r>
      <w:r>
        <w:t>卧槽你从群星扣的图</w:t>
      </w:r>
      <w:r>
        <w:t>?</w:t>
      </w:r>
    </w:p>
    <w:p w:rsidR="00CC3AC9" w:rsidRDefault="008B4BC5" w14:paraId="3B369B10" w14:textId="77777777">
      <w:r>
        <w:t>怎么了，不行吗</w:t>
      </w:r>
      <w:r>
        <w:t>//</w:t>
      </w:r>
      <w:r>
        <w:t>没事</w:t>
      </w:r>
      <w:r>
        <w:tab/>
      </w:r>
    </w:p>
    <w:p w:rsidR="00CC3AC9" w:rsidRDefault="00CC3AC9" w14:paraId="3B369B11" w14:textId="77777777"/>
    <w:p w:rsidR="00CC3AC9" w:rsidRDefault="008B4BC5" w14:paraId="3B369B12" w14:textId="77777777">
      <w:r>
        <w:t>//</w:t>
      </w:r>
      <w:r>
        <w:t>给你讲个笑话</w:t>
      </w:r>
      <w:r>
        <w:t>,</w:t>
      </w:r>
      <w:r>
        <w:t>我看过一本科幻小说</w:t>
      </w:r>
      <w:r>
        <w:t>,</w:t>
      </w:r>
      <w:r>
        <w:t>他说光子计算机比量子计算机高级</w:t>
      </w:r>
      <w:r>
        <w:t>.</w:t>
      </w:r>
    </w:p>
    <w:p w:rsidR="00CC3AC9" w:rsidRDefault="008B4BC5" w14:paraId="3B369B13" w14:textId="77777777">
      <w:r>
        <w:t>//</w:t>
      </w:r>
      <w:r>
        <w:t>可控重核聚变</w:t>
      </w:r>
      <w:r>
        <w:t>,</w:t>
      </w:r>
      <w:proofErr w:type="gramStart"/>
      <w:r>
        <w:t>比轻核聚变</w:t>
      </w:r>
      <w:proofErr w:type="gramEnd"/>
      <w:r>
        <w:t>困难</w:t>
      </w:r>
      <w:proofErr w:type="gramStart"/>
      <w:r>
        <w:t>亿点点</w:t>
      </w:r>
      <w:proofErr w:type="gramEnd"/>
      <w:r>
        <w:t>,</w:t>
      </w:r>
      <w:r>
        <w:t>严格来说</w:t>
      </w:r>
      <w:r>
        <w:t>,</w:t>
      </w:r>
      <w:r>
        <w:t>元素周期表在</w:t>
      </w:r>
      <w:proofErr w:type="gramStart"/>
      <w:r>
        <w:t>铁之前</w:t>
      </w:r>
      <w:proofErr w:type="gramEnd"/>
      <w:r>
        <w:t>的元素都可以聚变来释放能量</w:t>
      </w:r>
      <w:r>
        <w:t>,</w:t>
      </w:r>
      <w:proofErr w:type="gramStart"/>
      <w:r>
        <w:t>铁之后</w:t>
      </w:r>
      <w:proofErr w:type="gramEnd"/>
      <w:r>
        <w:t>的元素都可以通过裂变来释放能量</w:t>
      </w:r>
      <w:r>
        <w:t>,</w:t>
      </w:r>
      <w:r>
        <w:t>但是铁</w:t>
      </w:r>
      <w:r>
        <w:t>,</w:t>
      </w:r>
      <w:r>
        <w:t>无论聚变还是裂变都消耗能量</w:t>
      </w:r>
      <w:r>
        <w:t>.</w:t>
      </w:r>
    </w:p>
    <w:p w:rsidR="00CC3AC9" w:rsidRDefault="008B4BC5" w14:paraId="3B369B14" w14:textId="77777777">
      <w:r>
        <w:t>//</w:t>
      </w:r>
      <w:r>
        <w:t>不是</w:t>
      </w:r>
      <w:proofErr w:type="gramStart"/>
      <w:r>
        <w:t>铁无论</w:t>
      </w:r>
      <w:proofErr w:type="gramEnd"/>
      <w:r>
        <w:t>聚变裂变都刚好没有净收入吗？</w:t>
      </w:r>
    </w:p>
    <w:p w:rsidR="00CC3AC9" w:rsidRDefault="008B4BC5" w14:paraId="3B369B15" w14:textId="77777777">
      <w:r>
        <w:t>//</w:t>
      </w:r>
      <w:r>
        <w:t>而且你还可以说伴随</w:t>
      </w:r>
      <w:proofErr w:type="gramStart"/>
      <w:r>
        <w:t>这人口</w:t>
      </w:r>
      <w:proofErr w:type="gramEnd"/>
      <w:r>
        <w:t>下降什么的</w:t>
      </w:r>
      <w:r>
        <w:t>,</w:t>
      </w:r>
      <w:r>
        <w:t>人多了还要</w:t>
      </w:r>
      <w:proofErr w:type="gramStart"/>
      <w:r>
        <w:t>搞事情</w:t>
      </w:r>
      <w:proofErr w:type="gramEnd"/>
      <w:r>
        <w:t>啊</w:t>
      </w:r>
      <w:r>
        <w:t>.</w:t>
      </w:r>
      <w:r>
        <w:t>工业化现代化带来人口下降</w:t>
      </w:r>
      <w:r>
        <w:t>,</w:t>
      </w:r>
      <w:r>
        <w:t>到差不多</w:t>
      </w:r>
      <w:r>
        <w:t>1k</w:t>
      </w:r>
      <w:r>
        <w:t>年以后</w:t>
      </w:r>
      <w:r>
        <w:t>,</w:t>
      </w:r>
      <w:r>
        <w:t>人口就所剩无几了</w:t>
      </w:r>
      <w:r>
        <w:t>,</w:t>
      </w:r>
      <w:r>
        <w:t>然后有机器人和人工智能</w:t>
      </w:r>
      <w:r>
        <w:t>??</w:t>
      </w:r>
      <w:proofErr w:type="gramStart"/>
      <w:r>
        <w:t>?</w:t>
      </w:r>
      <w:r>
        <w:t>人类才能维持高标准的生活</w:t>
      </w:r>
      <w:proofErr w:type="gramEnd"/>
      <w:r>
        <w:t>?</w:t>
      </w:r>
    </w:p>
    <w:p w:rsidR="00CC3AC9" w:rsidRDefault="008B4BC5" w14:paraId="3B369B16" w14:textId="77777777">
      <w:r>
        <w:t>//</w:t>
      </w:r>
      <w:r>
        <w:t>你看吧</w:t>
      </w:r>
      <w:r>
        <w:t>?</w:t>
      </w:r>
      <w:r>
        <w:t>那个好用就加</w:t>
      </w:r>
      <w:r>
        <w:t>,</w:t>
      </w:r>
      <w:r>
        <w:t>冲突就扔</w:t>
      </w:r>
      <w:r>
        <w:t>.</w:t>
      </w:r>
    </w:p>
    <w:p w:rsidR="00CC3AC9" w:rsidRDefault="008B4BC5" w14:paraId="3B369B17" w14:textId="77777777">
      <w:r>
        <w:t>//</w:t>
      </w:r>
      <w:r>
        <w:t>等下我去打个电话</w:t>
      </w:r>
      <w:r>
        <w:t>,</w:t>
      </w:r>
      <w:r>
        <w:t>暂时完事了</w:t>
      </w:r>
      <w:r>
        <w:t>,</w:t>
      </w:r>
      <w:r>
        <w:t>一会要出去</w:t>
      </w:r>
      <w:r>
        <w:t>.</w:t>
      </w:r>
    </w:p>
    <w:p w:rsidR="00CC3AC9" w:rsidRDefault="008B4BC5" w14:paraId="3B369B18" w14:textId="77777777">
      <w:r>
        <w:t>ok</w:t>
      </w:r>
    </w:p>
    <w:p w:rsidR="00CC3AC9" w:rsidRDefault="00CC3AC9" w14:paraId="3B369B19" w14:textId="77777777"/>
    <w:p w:rsidR="00CC3AC9" w:rsidRDefault="008B4BC5" w14:paraId="3B369B1A" w14:textId="77777777">
      <w:r>
        <w:t>细说</w:t>
      </w:r>
      <w:r>
        <w:t>.</w:t>
      </w:r>
    </w:p>
    <w:p w:rsidR="00CC3AC9" w:rsidRDefault="008B4BC5" w14:paraId="3B369B1B" w14:textId="77777777">
      <w:r>
        <w:t>后面可以加，先写历史</w:t>
      </w:r>
    </w:p>
    <w:sectPr w:rsidR="00CC3AC9">
      <w:pgSz w:w="11905" w:h="16838" w:orient="portrait"/>
      <w:pgMar w:top="1361" w:right="1417" w:bottom="1361" w:left="141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上次我们攻略了大书库" w:date="2023-06-21T16:38:00Z" w:id="0">
    <w:p w:rsidR="00CC3AC9" w:rsidRDefault="008B4BC5" w14:paraId="3B369B54" w14:textId="77777777">
      <w:r>
        <w:t>//</w:t>
      </w:r>
      <w:r>
        <w:t>怎么是巧克力啊</w:t>
      </w:r>
      <w:r>
        <w:t>,</w:t>
      </w:r>
      <w:r>
        <w:t>我要雪糕</w:t>
      </w:r>
      <w:r>
        <w:t>,</w:t>
      </w:r>
      <w:r>
        <w:t>你喜欢也可以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369B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369B54" w16cid:durableId="28510E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val="false"/>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AC9"/>
    <w:rsid w:val="008B4BC5"/>
    <w:rsid w:val="00CC3AC9"/>
    <w:rsid w:val="2A078CA3"/>
    <w:rsid w:val="64ABE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A62"/>
  <w15:docId w15:val="{3C43BA1E-CA62-4CEA-ABD3-5A0AB5F50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pPr>
      <w:widowControl w:val="0"/>
    </w:pPr>
  </w:style>
  <w:style w:type="paragraph" w:styleId="Heading1">
    <w:name w:val="heading 1"/>
    <w:basedOn w:val="Normal"/>
    <w:next w:val="Normal"/>
    <w:uiPriority w:val="9"/>
    <w:qFormat/>
    <w:pPr>
      <w:keepNext/>
      <w:keepLines/>
      <w:spacing w:before="0" w:after="0" w:line="408" w:lineRule="auto"/>
      <w:outlineLvl w:val="0"/>
    </w:pPr>
    <w:rPr>
      <w:b/>
      <w:bCs/>
      <w:color w:val="1A1A1A"/>
      <w:sz w:val="36"/>
      <w:szCs w:val="36"/>
    </w:rPr>
  </w:style>
  <w:style w:type="paragraph" w:styleId="Heading2">
    <w:name w:val="heading 2"/>
    <w:basedOn w:val="Normal"/>
    <w:next w:val="Normal"/>
    <w:uiPriority w:val="9"/>
    <w:qFormat/>
    <w:pPr>
      <w:keepNext/>
      <w:keepLines/>
      <w:spacing w:before="0" w:after="0" w:line="408" w:lineRule="auto"/>
      <w:outlineLvl w:val="1"/>
    </w:pPr>
    <w:rPr>
      <w:b/>
      <w:bCs/>
      <w:color w:val="1A1A1A"/>
      <w:sz w:val="32"/>
      <w:szCs w:val="32"/>
    </w:rPr>
  </w:style>
  <w:style w:type="paragraph" w:styleId="Heading3">
    <w:name w:val="heading 3"/>
    <w:basedOn w:val="Normal"/>
    <w:next w:val="Normal"/>
    <w:uiPriority w:val="9"/>
    <w:qFormat/>
    <w:pPr>
      <w:keepNext/>
      <w:keepLines/>
      <w:spacing w:before="0" w:after="0" w:line="408" w:lineRule="auto"/>
      <w:outlineLvl w:val="2"/>
    </w:pPr>
    <w:rPr>
      <w:b/>
      <w:bCs/>
      <w:color w:val="1A1A1A"/>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melo-codeblock-Base-theme-char" w:customStyle="1">
    <w:name w:val="melo-codeblock-Base-theme-char"/>
    <w:rPr>
      <w:rFonts w:ascii="Monaco" w:hAnsi="Monaco" w:eastAsia="Monaco" w:cs="Monaco"/>
      <w:color w:val="000000"/>
      <w:sz w:val="21"/>
    </w:rPr>
  </w:style>
  <w:style w:type="table" w:styleId="TableGrid">
    <w:name w:val="Table Grid"/>
    <w:basedOn w:val="TableNorm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Subtitle">
    <w:name w:val="Subtitle"/>
    <w:basedOn w:val="Normal"/>
    <w:next w:val="Normal"/>
    <w:uiPriority w:val="9"/>
    <w:qFormat/>
    <w:pPr>
      <w:keepNext/>
      <w:keepLines/>
      <w:spacing w:before="0" w:after="0" w:line="408" w:lineRule="auto"/>
      <w:jc w:val="center"/>
      <w:outlineLvl w:val="1"/>
    </w:pPr>
    <w:rPr>
      <w:b/>
      <w:bCs/>
      <w:color w:val="5C5C5C"/>
      <w:sz w:val="36"/>
      <w:szCs w:val="36"/>
    </w:rPr>
  </w:style>
  <w:style w:type="paragraph" w:styleId="melo-codeblock-Base-theme-para" w:customStyle="1">
    <w:name w:val="melo-codeblock-Base-theme-para"/>
    <w:basedOn w:val="Normal"/>
    <w:pPr>
      <w:spacing w:before="0" w:after="0" w:line="360" w:lineRule="auto"/>
    </w:pPr>
    <w:rPr>
      <w:rFonts w:ascii="Monaco" w:hAnsi="Monaco" w:eastAsia="Monaco" w:cs="Monaco"/>
      <w:color w:val="000000"/>
      <w:sz w:val="21"/>
    </w:rPr>
  </w:style>
  <w:style w:type="paragraph" w:styleId="Title">
    <w:name w:val="Title"/>
    <w:basedOn w:val="Normal"/>
    <w:next w:val="Normal"/>
    <w:uiPriority w:val="9"/>
    <w:qFormat/>
    <w:pPr>
      <w:keepNext/>
      <w:keepLines/>
      <w:spacing w:before="0" w:after="0" w:line="408" w:lineRule="auto"/>
      <w:jc w:val="center"/>
      <w:outlineLvl w:val="0"/>
    </w:pPr>
    <w:rPr>
      <w:b/>
      <w:bCs/>
      <w:color w:val="1A1A1A"/>
      <w:sz w:val="48"/>
      <w:szCs w:val="48"/>
    </w:r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style>
  <w:style w:type="character" w:styleId="CommentTextChar" w:customStyle="1">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21"/>
      <w:szCs w:val="21"/>
    </w:rPr>
  </w:style>
  <w:style w:type="paragraph" w:styleId="Revision">
    <w:name w:val="Revision"/>
    <w:hidden/>
    <w:uiPriority w:val="99"/>
    <w:semiHidden/>
    <w:rsid w:val="008B4BC5"/>
    <w:pPr>
      <w:snapToGrid/>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0.jpg"/><Relationship Id="rId21" Type="http://schemas.openxmlformats.org/officeDocument/2006/relationships/image" Target="media/image18.png"/><Relationship Id="rId34" Type="http://schemas.openxmlformats.org/officeDocument/2006/relationships/image" Target="media/image2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microsoft.com/office/2016/09/relationships/commentsIds" Target="commentsIds.xml"/><Relationship Id="rId32" Type="http://schemas.openxmlformats.org/officeDocument/2006/relationships/hyperlink" Target="http://D.F." TargetMode="External"/><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microsoft.com/office/2011/relationships/commentsExtended" Target="commentsExtended.xml"/><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g"/><Relationship Id="rId22" Type="http://schemas.openxmlformats.org/officeDocument/2006/relationships/comments" Target="comments.xml"/><Relationship Id="rId27" Type="http://schemas.openxmlformats.org/officeDocument/2006/relationships/image" Target="media/image21.png"/><Relationship Id="rId30" Type="http://schemas.openxmlformats.org/officeDocument/2006/relationships/hyperlink" Target="http://L.A.B." TargetMode="External"/><Relationship Id="rId35" Type="http://schemas.openxmlformats.org/officeDocument/2006/relationships/image" Target="media/image27.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紫 三死</lastModifiedBy>
  <revision>4</revision>
  <dcterms:created xsi:type="dcterms:W3CDTF">2023-06-22T15:00:00.0000000Z</dcterms:created>
  <dcterms:modified xsi:type="dcterms:W3CDTF">2023-07-09T12:08:49.7650276Z</dcterms:modified>
</coreProperties>
</file>